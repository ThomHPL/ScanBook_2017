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905FE" w:rsidRDefault="00D905FE" w:rsidP="00D905FE">
      <w:pPr>
        <w:jc w:val="right"/>
      </w:pPr>
      <w:r>
        <w:rPr>
          <w:noProof/>
          <w:lang w:val="en-US"/>
        </w:rPr>
        <w:drawing>
          <wp:inline distT="0" distB="0" distL="0" distR="0" wp14:anchorId="3E2F7256" wp14:editId="3D4225BC">
            <wp:extent cx="2021260" cy="838200"/>
            <wp:effectExtent l="0" t="0" r="0" b="0"/>
            <wp:docPr id="6" name="Image 6" descr="http://www.mwq.be/servlet/Repository/?IDR=2988&amp;IDQ=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rc_mi" descr="http://www.mwq.be/servlet/Repository/?IDR=2988&amp;IDQ=20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3389" cy="843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05FE" w:rsidRDefault="00D905FE"/>
    <w:p w:rsidR="00D905FE" w:rsidRDefault="00D905FE"/>
    <w:p w:rsidR="00D905FE" w:rsidRDefault="00D905FE"/>
    <w:p w:rsidR="00D905FE" w:rsidRDefault="00D905FE"/>
    <w:p w:rsidR="00D905FE" w:rsidRDefault="00D905FE"/>
    <w:p w:rsidR="00D905FE" w:rsidRDefault="00D905FE"/>
    <w:p w:rsidR="00D905FE" w:rsidRDefault="00D905FE"/>
    <w:p w:rsidR="00D905FE" w:rsidRDefault="00D905FE"/>
    <w:tbl>
      <w:tblPr>
        <w:tblStyle w:val="TableGrid"/>
        <w:tblW w:w="0" w:type="auto"/>
        <w:tblBorders>
          <w:left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062"/>
      </w:tblGrid>
      <w:tr w:rsidR="00D905FE" w:rsidTr="00D905FE">
        <w:tc>
          <w:tcPr>
            <w:tcW w:w="9062" w:type="dxa"/>
            <w:tcBorders>
              <w:top w:val="single" w:sz="12" w:space="0" w:color="5B9BD5" w:themeColor="accent1"/>
              <w:bottom w:val="single" w:sz="12" w:space="0" w:color="5B9BD5" w:themeColor="accent1"/>
            </w:tcBorders>
          </w:tcPr>
          <w:p w:rsidR="00D905FE" w:rsidRPr="00D905FE" w:rsidRDefault="00D905FE" w:rsidP="00D905FE">
            <w:pPr>
              <w:jc w:val="center"/>
              <w:rPr>
                <w:sz w:val="56"/>
                <w:szCs w:val="40"/>
              </w:rPr>
            </w:pPr>
            <w:r w:rsidRPr="00D905FE">
              <w:rPr>
                <w:sz w:val="56"/>
                <w:szCs w:val="40"/>
              </w:rPr>
              <w:t>Projet et bureau d’étude</w:t>
            </w:r>
          </w:p>
          <w:p w:rsidR="00D905FE" w:rsidRDefault="00D905FE" w:rsidP="00297EA9">
            <w:pPr>
              <w:jc w:val="center"/>
            </w:pPr>
            <w:proofErr w:type="spellStart"/>
            <w:r w:rsidRPr="00D905FE">
              <w:rPr>
                <w:sz w:val="56"/>
                <w:szCs w:val="40"/>
              </w:rPr>
              <w:t>ScanBook</w:t>
            </w:r>
            <w:proofErr w:type="spellEnd"/>
          </w:p>
        </w:tc>
      </w:tr>
    </w:tbl>
    <w:p w:rsidR="00D905FE" w:rsidRDefault="00D905FE"/>
    <w:p w:rsidR="007C3A46" w:rsidRDefault="00CC668D" w:rsidP="007C3A46">
      <w:pPr>
        <w:jc w:val="center"/>
        <w:rPr>
          <w:sz w:val="32"/>
        </w:rPr>
      </w:pPr>
      <w:r>
        <w:rPr>
          <w:sz w:val="32"/>
        </w:rPr>
        <w:t>Rapport d’avancement n°2</w:t>
      </w:r>
    </w:p>
    <w:p w:rsidR="00350F99" w:rsidRPr="00350F99" w:rsidRDefault="00350F99" w:rsidP="007C3A46">
      <w:pPr>
        <w:jc w:val="center"/>
        <w:rPr>
          <w:sz w:val="32"/>
        </w:rPr>
      </w:pPr>
      <w:r>
        <w:rPr>
          <w:sz w:val="32"/>
        </w:rPr>
        <w:t xml:space="preserve">Rapport bimensuel du </w:t>
      </w:r>
      <w:r w:rsidR="000B7822">
        <w:rPr>
          <w:sz w:val="32"/>
        </w:rPr>
        <w:t>06</w:t>
      </w:r>
      <w:r w:rsidR="00CC668D">
        <w:rPr>
          <w:sz w:val="32"/>
        </w:rPr>
        <w:t>/03</w:t>
      </w:r>
      <w:r>
        <w:rPr>
          <w:sz w:val="32"/>
        </w:rPr>
        <w:t xml:space="preserve">/2017 au </w:t>
      </w:r>
      <w:r w:rsidR="00CC668D">
        <w:rPr>
          <w:sz w:val="32"/>
        </w:rPr>
        <w:t>28</w:t>
      </w:r>
      <w:r>
        <w:rPr>
          <w:sz w:val="32"/>
        </w:rPr>
        <w:t>/03/2017</w:t>
      </w:r>
    </w:p>
    <w:p w:rsidR="00D905FE" w:rsidRPr="00BC391D" w:rsidRDefault="00D905FE"/>
    <w:p w:rsidR="00D905FE" w:rsidRPr="00BC391D" w:rsidRDefault="00D905FE"/>
    <w:p w:rsidR="00D905FE" w:rsidRPr="00BC391D" w:rsidRDefault="00D905FE"/>
    <w:p w:rsidR="00D905FE" w:rsidRPr="00BC391D" w:rsidRDefault="00D905FE"/>
    <w:p w:rsidR="00D905FE" w:rsidRPr="00BC391D" w:rsidRDefault="00D905FE"/>
    <w:p w:rsidR="00D905FE" w:rsidRPr="00BC391D" w:rsidRDefault="00D905FE"/>
    <w:p w:rsidR="00D905FE" w:rsidRPr="00BC391D" w:rsidRDefault="00D905FE"/>
    <w:p w:rsidR="00D905FE" w:rsidRPr="00BC391D" w:rsidRDefault="00D905FE"/>
    <w:p w:rsidR="00D905FE" w:rsidRPr="00BC391D" w:rsidRDefault="00D905FE"/>
    <w:p w:rsidR="00D905FE" w:rsidRPr="00BC391D" w:rsidRDefault="00D905FE"/>
    <w:p w:rsidR="00D905FE" w:rsidRPr="009B7E13" w:rsidRDefault="00D905FE" w:rsidP="00D905FE">
      <w:pPr>
        <w:jc w:val="center"/>
        <w:rPr>
          <w:sz w:val="28"/>
          <w:lang w:val="en-US"/>
          <w:rPrChange w:id="0" w:author="Thomas HERPOEL la142806" w:date="2017-03-28T18:38:00Z">
            <w:rPr>
              <w:sz w:val="28"/>
            </w:rPr>
          </w:rPrChange>
        </w:rPr>
      </w:pPr>
      <w:r w:rsidRPr="009B7E13">
        <w:rPr>
          <w:sz w:val="28"/>
          <w:lang w:val="en-US"/>
          <w:rPrChange w:id="1" w:author="Thomas HERPOEL la142806" w:date="2017-03-28T18:38:00Z">
            <w:rPr>
              <w:sz w:val="28"/>
            </w:rPr>
          </w:rPrChange>
        </w:rPr>
        <w:t xml:space="preserve">Thomas Herpoel – Wesley </w:t>
      </w:r>
      <w:proofErr w:type="spellStart"/>
      <w:r w:rsidRPr="009B7E13">
        <w:rPr>
          <w:sz w:val="28"/>
          <w:lang w:val="en-US"/>
          <w:rPrChange w:id="2" w:author="Thomas HERPOEL la142806" w:date="2017-03-28T18:38:00Z">
            <w:rPr>
              <w:sz w:val="28"/>
            </w:rPr>
          </w:rPrChange>
        </w:rPr>
        <w:t>Estievenart</w:t>
      </w:r>
      <w:proofErr w:type="spellEnd"/>
      <w:r w:rsidRPr="009B7E13">
        <w:rPr>
          <w:sz w:val="28"/>
          <w:lang w:val="en-US"/>
          <w:rPrChange w:id="3" w:author="Thomas HERPOEL la142806" w:date="2017-03-28T18:38:00Z">
            <w:rPr>
              <w:sz w:val="28"/>
            </w:rPr>
          </w:rPrChange>
        </w:rPr>
        <w:t xml:space="preserve"> – Michael </w:t>
      </w:r>
      <w:proofErr w:type="spellStart"/>
      <w:r w:rsidRPr="009B7E13">
        <w:rPr>
          <w:sz w:val="28"/>
          <w:lang w:val="en-US"/>
          <w:rPrChange w:id="4" w:author="Thomas HERPOEL la142806" w:date="2017-03-28T18:38:00Z">
            <w:rPr>
              <w:sz w:val="28"/>
            </w:rPr>
          </w:rPrChange>
        </w:rPr>
        <w:t>Manzella</w:t>
      </w:r>
      <w:proofErr w:type="spellEnd"/>
    </w:p>
    <w:sdt>
      <w:sdtPr>
        <w:rPr>
          <w:rFonts w:asciiTheme="minorHAnsi" w:eastAsiaTheme="minorEastAsia" w:hAnsiTheme="minorHAnsi" w:cstheme="minorBidi"/>
          <w:color w:val="auto"/>
          <w:sz w:val="21"/>
          <w:szCs w:val="21"/>
          <w:lang w:val="fr-FR"/>
        </w:rPr>
        <w:id w:val="157820905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842232" w:rsidRDefault="00842232" w:rsidP="00842232">
          <w:pPr>
            <w:pStyle w:val="TOCHeading"/>
            <w:jc w:val="left"/>
          </w:pPr>
          <w:r>
            <w:rPr>
              <w:lang w:val="fr-FR"/>
            </w:rPr>
            <w:t>Table des matières</w:t>
          </w:r>
        </w:p>
        <w:p w:rsidR="00F24E51" w:rsidRDefault="00842232">
          <w:pPr>
            <w:pStyle w:val="TOC1"/>
            <w:tabs>
              <w:tab w:val="right" w:leader="dot" w:pos="9060"/>
            </w:tabs>
            <w:rPr>
              <w:ins w:id="5" w:author="Thomas HERPOEL la142806" w:date="2017-03-28T18:54:00Z"/>
              <w:noProof/>
              <w:sz w:val="22"/>
              <w:szCs w:val="22"/>
              <w:lang w:val="en-US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ins w:id="6" w:author="Thomas HERPOEL la142806" w:date="2017-03-28T18:54:00Z">
            <w:r w:rsidR="00F24E51" w:rsidRPr="00F20FB6">
              <w:rPr>
                <w:rStyle w:val="Hyperlink"/>
                <w:noProof/>
              </w:rPr>
              <w:fldChar w:fldCharType="begin"/>
            </w:r>
            <w:r w:rsidR="00F24E51" w:rsidRPr="00F20FB6">
              <w:rPr>
                <w:rStyle w:val="Hyperlink"/>
                <w:noProof/>
              </w:rPr>
              <w:instrText xml:space="preserve"> </w:instrText>
            </w:r>
            <w:r w:rsidR="00F24E51">
              <w:rPr>
                <w:noProof/>
              </w:rPr>
              <w:instrText>HYPERLINK \l "_Toc478490603"</w:instrText>
            </w:r>
            <w:r w:rsidR="00F24E51" w:rsidRPr="00F20FB6">
              <w:rPr>
                <w:rStyle w:val="Hyperlink"/>
                <w:noProof/>
              </w:rPr>
              <w:instrText xml:space="preserve"> </w:instrText>
            </w:r>
            <w:r w:rsidR="00F24E51" w:rsidRPr="00F20FB6">
              <w:rPr>
                <w:rStyle w:val="Hyperlink"/>
                <w:noProof/>
              </w:rPr>
            </w:r>
            <w:r w:rsidR="00F24E51" w:rsidRPr="00F20FB6">
              <w:rPr>
                <w:rStyle w:val="Hyperlink"/>
                <w:noProof/>
              </w:rPr>
              <w:fldChar w:fldCharType="separate"/>
            </w:r>
            <w:r w:rsidR="00F24E51" w:rsidRPr="00F20FB6">
              <w:rPr>
                <w:rStyle w:val="Hyperlink"/>
                <w:noProof/>
              </w:rPr>
              <w:t>Aspects techniques</w:t>
            </w:r>
            <w:r w:rsidR="00F24E51">
              <w:rPr>
                <w:noProof/>
                <w:webHidden/>
              </w:rPr>
              <w:tab/>
            </w:r>
            <w:r w:rsidR="00F24E51">
              <w:rPr>
                <w:noProof/>
                <w:webHidden/>
              </w:rPr>
              <w:fldChar w:fldCharType="begin"/>
            </w:r>
            <w:r w:rsidR="00F24E51">
              <w:rPr>
                <w:noProof/>
                <w:webHidden/>
              </w:rPr>
              <w:instrText xml:space="preserve"> PAGEREF _Toc478490603 \h </w:instrText>
            </w:r>
            <w:r w:rsidR="00F24E51">
              <w:rPr>
                <w:noProof/>
                <w:webHidden/>
              </w:rPr>
            </w:r>
          </w:ins>
          <w:r w:rsidR="00F24E51">
            <w:rPr>
              <w:noProof/>
              <w:webHidden/>
            </w:rPr>
            <w:fldChar w:fldCharType="separate"/>
          </w:r>
          <w:ins w:id="7" w:author="Thomas HERPOEL la142806" w:date="2017-03-28T18:54:00Z">
            <w:r w:rsidR="00F24E51">
              <w:rPr>
                <w:noProof/>
                <w:webHidden/>
              </w:rPr>
              <w:t>3</w:t>
            </w:r>
            <w:r w:rsidR="00F24E51">
              <w:rPr>
                <w:noProof/>
                <w:webHidden/>
              </w:rPr>
              <w:fldChar w:fldCharType="end"/>
            </w:r>
            <w:r w:rsidR="00F24E51" w:rsidRPr="00F20FB6">
              <w:rPr>
                <w:rStyle w:val="Hyperlink"/>
                <w:noProof/>
              </w:rPr>
              <w:fldChar w:fldCharType="end"/>
            </w:r>
          </w:ins>
        </w:p>
        <w:p w:rsidR="00F24E51" w:rsidRDefault="00F24E51">
          <w:pPr>
            <w:pStyle w:val="TOC1"/>
            <w:tabs>
              <w:tab w:val="right" w:leader="dot" w:pos="9060"/>
            </w:tabs>
            <w:rPr>
              <w:ins w:id="8" w:author="Thomas HERPOEL la142806" w:date="2017-03-28T18:54:00Z"/>
              <w:noProof/>
              <w:sz w:val="22"/>
              <w:szCs w:val="22"/>
              <w:lang w:val="en-US"/>
            </w:rPr>
          </w:pPr>
          <w:ins w:id="9" w:author="Thomas HERPOEL la142806" w:date="2017-03-28T18:54:00Z">
            <w:r w:rsidRPr="00F20FB6">
              <w:rPr>
                <w:rStyle w:val="Hyperlink"/>
                <w:noProof/>
              </w:rPr>
              <w:fldChar w:fldCharType="begin"/>
            </w:r>
            <w:r w:rsidRPr="00F20FB6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"_Toc478490604"</w:instrText>
            </w:r>
            <w:r w:rsidRPr="00F20FB6">
              <w:rPr>
                <w:rStyle w:val="Hyperlink"/>
                <w:noProof/>
              </w:rPr>
              <w:instrText xml:space="preserve"> </w:instrText>
            </w:r>
            <w:r w:rsidRPr="00F20FB6">
              <w:rPr>
                <w:rStyle w:val="Hyperlink"/>
                <w:noProof/>
              </w:rPr>
            </w:r>
            <w:r w:rsidRPr="00F20FB6">
              <w:rPr>
                <w:rStyle w:val="Hyperlink"/>
                <w:noProof/>
              </w:rPr>
              <w:fldChar w:fldCharType="separate"/>
            </w:r>
            <w:r w:rsidRPr="00F20FB6">
              <w:rPr>
                <w:rStyle w:val="Hyperlink"/>
                <w:noProof/>
              </w:rPr>
              <w:t>Problèmes techniques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_Toc478490604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10" w:author="Thomas HERPOEL la142806" w:date="2017-03-28T18:54:00Z"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  <w:r w:rsidRPr="00F20FB6">
              <w:rPr>
                <w:rStyle w:val="Hyperlink"/>
                <w:noProof/>
              </w:rPr>
              <w:fldChar w:fldCharType="end"/>
            </w:r>
          </w:ins>
        </w:p>
        <w:p w:rsidR="00F24E51" w:rsidRDefault="00F24E51">
          <w:pPr>
            <w:pStyle w:val="TOC1"/>
            <w:tabs>
              <w:tab w:val="right" w:leader="dot" w:pos="9060"/>
            </w:tabs>
            <w:rPr>
              <w:ins w:id="11" w:author="Thomas HERPOEL la142806" w:date="2017-03-28T18:54:00Z"/>
              <w:noProof/>
              <w:sz w:val="22"/>
              <w:szCs w:val="22"/>
              <w:lang w:val="en-US"/>
            </w:rPr>
          </w:pPr>
          <w:ins w:id="12" w:author="Thomas HERPOEL la142806" w:date="2017-03-28T18:54:00Z">
            <w:r w:rsidRPr="00F20FB6">
              <w:rPr>
                <w:rStyle w:val="Hyperlink"/>
                <w:noProof/>
              </w:rPr>
              <w:fldChar w:fldCharType="begin"/>
            </w:r>
            <w:r w:rsidRPr="00F20FB6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"_Toc478490605"</w:instrText>
            </w:r>
            <w:r w:rsidRPr="00F20FB6">
              <w:rPr>
                <w:rStyle w:val="Hyperlink"/>
                <w:noProof/>
              </w:rPr>
              <w:instrText xml:space="preserve"> </w:instrText>
            </w:r>
            <w:r w:rsidRPr="00F20FB6">
              <w:rPr>
                <w:rStyle w:val="Hyperlink"/>
                <w:noProof/>
              </w:rPr>
            </w:r>
            <w:r w:rsidRPr="00F20FB6">
              <w:rPr>
                <w:rStyle w:val="Hyperlink"/>
                <w:noProof/>
              </w:rPr>
              <w:fldChar w:fldCharType="separate"/>
            </w:r>
            <w:r w:rsidRPr="00F20FB6">
              <w:rPr>
                <w:rStyle w:val="Hyperlink"/>
                <w:noProof/>
              </w:rPr>
              <w:t>Problèmes d’ordre organisationnel/pratique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_Toc478490605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13" w:author="Thomas HERPOEL la142806" w:date="2017-03-28T18:54:00Z"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  <w:r w:rsidRPr="00F20FB6">
              <w:rPr>
                <w:rStyle w:val="Hyperlink"/>
                <w:noProof/>
              </w:rPr>
              <w:fldChar w:fldCharType="end"/>
            </w:r>
          </w:ins>
        </w:p>
        <w:p w:rsidR="00F24E51" w:rsidRDefault="00F24E51">
          <w:pPr>
            <w:pStyle w:val="TOC1"/>
            <w:tabs>
              <w:tab w:val="right" w:leader="dot" w:pos="9060"/>
            </w:tabs>
            <w:rPr>
              <w:ins w:id="14" w:author="Thomas HERPOEL la142806" w:date="2017-03-28T18:54:00Z"/>
              <w:noProof/>
              <w:sz w:val="22"/>
              <w:szCs w:val="22"/>
              <w:lang w:val="en-US"/>
            </w:rPr>
          </w:pPr>
          <w:ins w:id="15" w:author="Thomas HERPOEL la142806" w:date="2017-03-28T18:54:00Z">
            <w:r w:rsidRPr="00F20FB6">
              <w:rPr>
                <w:rStyle w:val="Hyperlink"/>
                <w:noProof/>
              </w:rPr>
              <w:fldChar w:fldCharType="begin"/>
            </w:r>
            <w:r w:rsidRPr="00F20FB6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"_Toc478490606"</w:instrText>
            </w:r>
            <w:r w:rsidRPr="00F20FB6">
              <w:rPr>
                <w:rStyle w:val="Hyperlink"/>
                <w:noProof/>
              </w:rPr>
              <w:instrText xml:space="preserve"> </w:instrText>
            </w:r>
            <w:r w:rsidRPr="00F20FB6">
              <w:rPr>
                <w:rStyle w:val="Hyperlink"/>
                <w:noProof/>
              </w:rPr>
            </w:r>
            <w:r w:rsidRPr="00F20FB6">
              <w:rPr>
                <w:rStyle w:val="Hyperlink"/>
                <w:noProof/>
              </w:rPr>
              <w:fldChar w:fldCharType="separate"/>
            </w:r>
            <w:r w:rsidRPr="00F20FB6">
              <w:rPr>
                <w:rStyle w:val="Hyperlink"/>
                <w:noProof/>
              </w:rPr>
              <w:t>Liste des décisions/orientations prises avec l’approbation du client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_Toc478490606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16" w:author="Thomas HERPOEL la142806" w:date="2017-03-28T18:54:00Z"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  <w:r w:rsidRPr="00F20FB6">
              <w:rPr>
                <w:rStyle w:val="Hyperlink"/>
                <w:noProof/>
              </w:rPr>
              <w:fldChar w:fldCharType="end"/>
            </w:r>
          </w:ins>
        </w:p>
        <w:p w:rsidR="00F24E51" w:rsidRDefault="00F24E51">
          <w:pPr>
            <w:pStyle w:val="TOC1"/>
            <w:tabs>
              <w:tab w:val="right" w:leader="dot" w:pos="9060"/>
            </w:tabs>
            <w:rPr>
              <w:ins w:id="17" w:author="Thomas HERPOEL la142806" w:date="2017-03-28T18:54:00Z"/>
              <w:noProof/>
              <w:sz w:val="22"/>
              <w:szCs w:val="22"/>
              <w:lang w:val="en-US"/>
            </w:rPr>
          </w:pPr>
          <w:ins w:id="18" w:author="Thomas HERPOEL la142806" w:date="2017-03-28T18:54:00Z">
            <w:r w:rsidRPr="00F20FB6">
              <w:rPr>
                <w:rStyle w:val="Hyperlink"/>
                <w:noProof/>
              </w:rPr>
              <w:fldChar w:fldCharType="begin"/>
            </w:r>
            <w:r w:rsidRPr="00F20FB6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"_Toc478490607"</w:instrText>
            </w:r>
            <w:r w:rsidRPr="00F20FB6">
              <w:rPr>
                <w:rStyle w:val="Hyperlink"/>
                <w:noProof/>
              </w:rPr>
              <w:instrText xml:space="preserve"> </w:instrText>
            </w:r>
            <w:r w:rsidRPr="00F20FB6">
              <w:rPr>
                <w:rStyle w:val="Hyperlink"/>
                <w:noProof/>
              </w:rPr>
            </w:r>
            <w:r w:rsidRPr="00F20FB6">
              <w:rPr>
                <w:rStyle w:val="Hyperlink"/>
                <w:noProof/>
              </w:rPr>
              <w:fldChar w:fldCharType="separate"/>
            </w:r>
            <w:r w:rsidRPr="00F20FB6">
              <w:rPr>
                <w:rStyle w:val="Hyperlink"/>
                <w:noProof/>
              </w:rPr>
              <w:t>Résultat test USART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_Toc478490607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19" w:author="Thomas HERPOEL la142806" w:date="2017-03-28T18:54:00Z"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  <w:r w:rsidRPr="00F20FB6">
              <w:rPr>
                <w:rStyle w:val="Hyperlink"/>
                <w:noProof/>
              </w:rPr>
              <w:fldChar w:fldCharType="end"/>
            </w:r>
          </w:ins>
        </w:p>
        <w:p w:rsidR="00842232" w:rsidDel="009B7E13" w:rsidRDefault="00842232">
          <w:pPr>
            <w:pStyle w:val="TOC1"/>
            <w:tabs>
              <w:tab w:val="left" w:pos="440"/>
              <w:tab w:val="right" w:leader="dot" w:pos="9060"/>
            </w:tabs>
            <w:rPr>
              <w:del w:id="20" w:author="Thomas HERPOEL la142806" w:date="2017-03-28T18:38:00Z"/>
              <w:noProof/>
            </w:rPr>
          </w:pPr>
          <w:del w:id="21" w:author="Thomas HERPOEL la142806" w:date="2017-03-28T18:38:00Z">
            <w:r w:rsidRPr="009B7E13" w:rsidDel="009B7E13">
              <w:rPr>
                <w:noProof/>
                <w:rPrChange w:id="22" w:author="Thomas HERPOEL la142806" w:date="2017-03-28T18:38:00Z">
                  <w:rPr>
                    <w:rStyle w:val="Hyperlink"/>
                    <w:noProof/>
                  </w:rPr>
                </w:rPrChange>
              </w:rPr>
              <w:delText>1.</w:delText>
            </w:r>
            <w:r w:rsidDel="009B7E13">
              <w:rPr>
                <w:noProof/>
              </w:rPr>
              <w:tab/>
            </w:r>
            <w:r w:rsidRPr="009B7E13" w:rsidDel="009B7E13">
              <w:rPr>
                <w:noProof/>
                <w:rPrChange w:id="23" w:author="Thomas HERPOEL la142806" w:date="2017-03-28T18:38:00Z">
                  <w:rPr>
                    <w:rStyle w:val="Hyperlink"/>
                    <w:noProof/>
                  </w:rPr>
                </w:rPrChange>
              </w:rPr>
              <w:delText>Aspects techniques</w:delText>
            </w:r>
            <w:r w:rsidDel="009B7E13">
              <w:rPr>
                <w:noProof/>
                <w:webHidden/>
              </w:rPr>
              <w:tab/>
            </w:r>
            <w:r w:rsidR="00CC57B9" w:rsidDel="009B7E13">
              <w:rPr>
                <w:noProof/>
                <w:webHidden/>
              </w:rPr>
              <w:delText>2</w:delText>
            </w:r>
          </w:del>
        </w:p>
        <w:p w:rsidR="00842232" w:rsidDel="009B7E13" w:rsidRDefault="00842232">
          <w:pPr>
            <w:pStyle w:val="TOC1"/>
            <w:tabs>
              <w:tab w:val="left" w:pos="440"/>
              <w:tab w:val="right" w:leader="dot" w:pos="9060"/>
            </w:tabs>
            <w:rPr>
              <w:del w:id="24" w:author="Thomas HERPOEL la142806" w:date="2017-03-28T18:38:00Z"/>
              <w:noProof/>
            </w:rPr>
          </w:pPr>
          <w:del w:id="25" w:author="Thomas HERPOEL la142806" w:date="2017-03-28T18:38:00Z">
            <w:r w:rsidRPr="009B7E13" w:rsidDel="009B7E13">
              <w:rPr>
                <w:noProof/>
                <w:rPrChange w:id="26" w:author="Thomas HERPOEL la142806" w:date="2017-03-28T18:38:00Z">
                  <w:rPr>
                    <w:rStyle w:val="Hyperlink"/>
                    <w:noProof/>
                  </w:rPr>
                </w:rPrChange>
              </w:rPr>
              <w:delText>2.</w:delText>
            </w:r>
            <w:r w:rsidDel="009B7E13">
              <w:rPr>
                <w:noProof/>
              </w:rPr>
              <w:tab/>
            </w:r>
            <w:r w:rsidRPr="009B7E13" w:rsidDel="009B7E13">
              <w:rPr>
                <w:noProof/>
                <w:rPrChange w:id="27" w:author="Thomas HERPOEL la142806" w:date="2017-03-28T18:38:00Z">
                  <w:rPr>
                    <w:rStyle w:val="Hyperlink"/>
                    <w:noProof/>
                  </w:rPr>
                </w:rPrChange>
              </w:rPr>
              <w:delText>Problèmes techniques</w:delText>
            </w:r>
            <w:r w:rsidDel="009B7E13">
              <w:rPr>
                <w:noProof/>
                <w:webHidden/>
              </w:rPr>
              <w:tab/>
            </w:r>
            <w:r w:rsidR="00CC57B9" w:rsidDel="009B7E13">
              <w:rPr>
                <w:noProof/>
                <w:webHidden/>
              </w:rPr>
              <w:delText>2</w:delText>
            </w:r>
          </w:del>
        </w:p>
        <w:p w:rsidR="00842232" w:rsidDel="009B7E13" w:rsidRDefault="00842232">
          <w:pPr>
            <w:pStyle w:val="TOC1"/>
            <w:tabs>
              <w:tab w:val="left" w:pos="440"/>
              <w:tab w:val="right" w:leader="dot" w:pos="9060"/>
            </w:tabs>
            <w:rPr>
              <w:del w:id="28" w:author="Thomas HERPOEL la142806" w:date="2017-03-28T18:38:00Z"/>
              <w:noProof/>
            </w:rPr>
          </w:pPr>
          <w:del w:id="29" w:author="Thomas HERPOEL la142806" w:date="2017-03-28T18:38:00Z">
            <w:r w:rsidRPr="009B7E13" w:rsidDel="009B7E13">
              <w:rPr>
                <w:noProof/>
                <w:rPrChange w:id="30" w:author="Thomas HERPOEL la142806" w:date="2017-03-28T18:38:00Z">
                  <w:rPr>
                    <w:rStyle w:val="Hyperlink"/>
                    <w:noProof/>
                  </w:rPr>
                </w:rPrChange>
              </w:rPr>
              <w:delText>3.</w:delText>
            </w:r>
            <w:r w:rsidDel="009B7E13">
              <w:rPr>
                <w:noProof/>
              </w:rPr>
              <w:tab/>
            </w:r>
            <w:r w:rsidRPr="009B7E13" w:rsidDel="009B7E13">
              <w:rPr>
                <w:noProof/>
                <w:rPrChange w:id="31" w:author="Thomas HERPOEL la142806" w:date="2017-03-28T18:38:00Z">
                  <w:rPr>
                    <w:rStyle w:val="Hyperlink"/>
                    <w:noProof/>
                  </w:rPr>
                </w:rPrChange>
              </w:rPr>
              <w:delText>Problèmes d’ordre organisationnel/pratique</w:delText>
            </w:r>
            <w:r w:rsidDel="009B7E13">
              <w:rPr>
                <w:noProof/>
                <w:webHidden/>
              </w:rPr>
              <w:tab/>
            </w:r>
            <w:r w:rsidR="00CC57B9" w:rsidDel="009B7E13">
              <w:rPr>
                <w:noProof/>
                <w:webHidden/>
              </w:rPr>
              <w:delText>2</w:delText>
            </w:r>
          </w:del>
        </w:p>
        <w:p w:rsidR="00842232" w:rsidDel="009B7E13" w:rsidRDefault="00842232">
          <w:pPr>
            <w:pStyle w:val="TOC1"/>
            <w:tabs>
              <w:tab w:val="left" w:pos="440"/>
              <w:tab w:val="right" w:leader="dot" w:pos="9060"/>
            </w:tabs>
            <w:rPr>
              <w:del w:id="32" w:author="Thomas HERPOEL la142806" w:date="2017-03-28T18:38:00Z"/>
              <w:noProof/>
            </w:rPr>
          </w:pPr>
          <w:del w:id="33" w:author="Thomas HERPOEL la142806" w:date="2017-03-28T18:38:00Z">
            <w:r w:rsidRPr="009B7E13" w:rsidDel="009B7E13">
              <w:rPr>
                <w:noProof/>
                <w:rPrChange w:id="34" w:author="Thomas HERPOEL la142806" w:date="2017-03-28T18:38:00Z">
                  <w:rPr>
                    <w:rStyle w:val="Hyperlink"/>
                    <w:noProof/>
                  </w:rPr>
                </w:rPrChange>
              </w:rPr>
              <w:delText>4.</w:delText>
            </w:r>
            <w:r w:rsidDel="009B7E13">
              <w:rPr>
                <w:noProof/>
              </w:rPr>
              <w:tab/>
            </w:r>
            <w:r w:rsidRPr="009B7E13" w:rsidDel="009B7E13">
              <w:rPr>
                <w:noProof/>
                <w:rPrChange w:id="35" w:author="Thomas HERPOEL la142806" w:date="2017-03-28T18:38:00Z">
                  <w:rPr>
                    <w:rStyle w:val="Hyperlink"/>
                    <w:noProof/>
                  </w:rPr>
                </w:rPrChange>
              </w:rPr>
              <w:delText>Liste des décisions/orientations prises avec l’approbation du client</w:delText>
            </w:r>
            <w:r w:rsidDel="009B7E13">
              <w:rPr>
                <w:noProof/>
                <w:webHidden/>
              </w:rPr>
              <w:tab/>
            </w:r>
            <w:r w:rsidR="00CC57B9" w:rsidDel="009B7E13">
              <w:rPr>
                <w:noProof/>
                <w:webHidden/>
              </w:rPr>
              <w:delText>2</w:delText>
            </w:r>
          </w:del>
        </w:p>
        <w:p w:rsidR="00842232" w:rsidDel="009B7E13" w:rsidRDefault="00842232">
          <w:pPr>
            <w:pStyle w:val="TOC1"/>
            <w:tabs>
              <w:tab w:val="left" w:pos="440"/>
              <w:tab w:val="right" w:leader="dot" w:pos="9060"/>
            </w:tabs>
            <w:rPr>
              <w:del w:id="36" w:author="Thomas HERPOEL la142806" w:date="2017-03-28T18:38:00Z"/>
              <w:noProof/>
            </w:rPr>
          </w:pPr>
          <w:del w:id="37" w:author="Thomas HERPOEL la142806" w:date="2017-03-28T18:38:00Z">
            <w:r w:rsidRPr="009B7E13" w:rsidDel="009B7E13">
              <w:rPr>
                <w:noProof/>
                <w:rPrChange w:id="38" w:author="Thomas HERPOEL la142806" w:date="2017-03-28T18:38:00Z">
                  <w:rPr>
                    <w:rStyle w:val="Hyperlink"/>
                    <w:noProof/>
                  </w:rPr>
                </w:rPrChange>
              </w:rPr>
              <w:delText>5.</w:delText>
            </w:r>
            <w:r w:rsidDel="009B7E13">
              <w:rPr>
                <w:noProof/>
              </w:rPr>
              <w:tab/>
            </w:r>
            <w:r w:rsidRPr="009B7E13" w:rsidDel="009B7E13">
              <w:rPr>
                <w:noProof/>
                <w:rPrChange w:id="39" w:author="Thomas HERPOEL la142806" w:date="2017-03-28T18:38:00Z">
                  <w:rPr>
                    <w:rStyle w:val="Hyperlink"/>
                    <w:noProof/>
                  </w:rPr>
                </w:rPrChange>
              </w:rPr>
              <w:delText>Planning du projet</w:delText>
            </w:r>
            <w:r w:rsidDel="009B7E13">
              <w:rPr>
                <w:noProof/>
                <w:webHidden/>
              </w:rPr>
              <w:tab/>
            </w:r>
            <w:r w:rsidR="00CC57B9" w:rsidDel="009B7E13">
              <w:rPr>
                <w:b/>
                <w:bCs/>
                <w:noProof/>
                <w:webHidden/>
                <w:lang w:val="fr-FR"/>
              </w:rPr>
              <w:delText>Erreur ! Signet non défini.</w:delText>
            </w:r>
          </w:del>
        </w:p>
        <w:p w:rsidR="00842232" w:rsidRDefault="00842232">
          <w:r>
            <w:rPr>
              <w:b/>
              <w:bCs/>
              <w:lang w:val="fr-FR"/>
            </w:rPr>
            <w:fldChar w:fldCharType="end"/>
          </w:r>
        </w:p>
      </w:sdtContent>
    </w:sdt>
    <w:p w:rsidR="00842232" w:rsidRDefault="00842232">
      <w:pPr>
        <w:rPr>
          <w:sz w:val="22"/>
        </w:rPr>
      </w:pPr>
      <w:r>
        <w:rPr>
          <w:sz w:val="22"/>
        </w:rPr>
        <w:br w:type="page"/>
      </w:r>
    </w:p>
    <w:p w:rsidR="00BC391D" w:rsidRDefault="00BC391D" w:rsidP="009B7E13">
      <w:pPr>
        <w:pStyle w:val="Heading1"/>
        <w:jc w:val="left"/>
        <w:rPr>
          <w:ins w:id="40" w:author="Thomas HERPOEL la142806" w:date="2017-03-28T18:38:00Z"/>
        </w:rPr>
        <w:pPrChange w:id="41" w:author="Thomas HERPOEL la142806" w:date="2017-03-28T18:38:00Z">
          <w:pPr>
            <w:pStyle w:val="ListParagraph"/>
            <w:numPr>
              <w:numId w:val="2"/>
            </w:numPr>
            <w:spacing w:after="120"/>
            <w:ind w:hanging="360"/>
            <w:outlineLvl w:val="0"/>
          </w:pPr>
        </w:pPrChange>
      </w:pPr>
      <w:bookmarkStart w:id="42" w:name="_Toc478490603"/>
      <w:r>
        <w:lastRenderedPageBreak/>
        <w:t>Aspects techniques</w:t>
      </w:r>
      <w:bookmarkEnd w:id="42"/>
    </w:p>
    <w:p w:rsidR="009B7E13" w:rsidRPr="009B7E13" w:rsidRDefault="009B7E13" w:rsidP="009B7E13">
      <w:pPr>
        <w:rPr>
          <w:rPrChange w:id="43" w:author="Thomas HERPOEL la142806" w:date="2017-03-28T18:38:00Z">
            <w:rPr/>
          </w:rPrChange>
        </w:rPr>
        <w:pPrChange w:id="44" w:author="Thomas HERPOEL la142806" w:date="2017-03-28T18:38:00Z">
          <w:pPr>
            <w:pStyle w:val="ListParagraph"/>
            <w:numPr>
              <w:numId w:val="2"/>
            </w:numPr>
            <w:spacing w:after="120"/>
            <w:ind w:hanging="360"/>
            <w:outlineLvl w:val="0"/>
          </w:pPr>
        </w:pPrChange>
      </w:pPr>
    </w:p>
    <w:p w:rsidR="00BC391D" w:rsidDel="008D344A" w:rsidRDefault="00842232" w:rsidP="008D344A">
      <w:pPr>
        <w:spacing w:after="120"/>
        <w:rPr>
          <w:del w:id="45" w:author="Thomas HERPOEL la142806" w:date="2017-03-28T18:41:00Z"/>
          <w:sz w:val="22"/>
        </w:rPr>
        <w:pPrChange w:id="46" w:author="Thomas HERPOEL la142806" w:date="2017-03-28T18:41:00Z">
          <w:pPr>
            <w:pStyle w:val="ListParagraph"/>
            <w:numPr>
              <w:numId w:val="3"/>
            </w:numPr>
            <w:ind w:hanging="360"/>
          </w:pPr>
        </w:pPrChange>
      </w:pPr>
      <w:r w:rsidRPr="008D344A">
        <w:rPr>
          <w:rStyle w:val="SubtleEmphasis"/>
          <w:rPrChange w:id="47" w:author="Thomas HERPOEL la142806" w:date="2017-03-28T18:41:00Z">
            <w:rPr>
              <w:sz w:val="22"/>
            </w:rPr>
          </w:rPrChange>
        </w:rPr>
        <w:t>WP_01 : Test de la caméra</w:t>
      </w:r>
    </w:p>
    <w:p w:rsidR="008D344A" w:rsidRDefault="008D344A" w:rsidP="00635B91">
      <w:pPr>
        <w:spacing w:after="120"/>
        <w:rPr>
          <w:ins w:id="48" w:author="Thomas HERPOEL la142806" w:date="2017-03-28T18:41:00Z"/>
          <w:sz w:val="22"/>
        </w:rPr>
      </w:pPr>
    </w:p>
    <w:p w:rsidR="00834511" w:rsidRPr="008D344A" w:rsidRDefault="008D344A" w:rsidP="008D344A">
      <w:pPr>
        <w:spacing w:after="120"/>
        <w:rPr>
          <w:i/>
          <w:iCs/>
          <w:color w:val="595959" w:themeColor="text1" w:themeTint="A6"/>
          <w:rPrChange w:id="49" w:author="Thomas HERPOEL la142806" w:date="2017-03-28T18:44:00Z">
            <w:rPr/>
          </w:rPrChange>
        </w:rPr>
        <w:pPrChange w:id="50" w:author="Thomas HERPOEL la142806" w:date="2017-03-28T18:41:00Z">
          <w:pPr>
            <w:pStyle w:val="ListParagraph"/>
            <w:numPr>
              <w:numId w:val="3"/>
            </w:numPr>
            <w:ind w:hanging="360"/>
          </w:pPr>
        </w:pPrChange>
      </w:pPr>
      <w:ins w:id="51" w:author="Thomas HERPOEL la142806" w:date="2017-03-28T18:41:00Z">
        <w:r>
          <w:rPr>
            <w:sz w:val="22"/>
          </w:rPr>
          <w:t xml:space="preserve">Un premier test a été réalisé avec 2 modèles de caméra pour </w:t>
        </w:r>
        <w:proofErr w:type="spellStart"/>
        <w:r>
          <w:rPr>
            <w:sz w:val="22"/>
          </w:rPr>
          <w:t>Raspberry</w:t>
        </w:r>
        <w:proofErr w:type="spellEnd"/>
        <w:r>
          <w:rPr>
            <w:sz w:val="22"/>
          </w:rPr>
          <w:t xml:space="preserve"> Pi : le modèle 1.3 et le modèle 2.1. </w:t>
        </w:r>
      </w:ins>
      <w:ins w:id="52" w:author="Thomas HERPOEL la142806" w:date="2017-03-28T18:42:00Z">
        <w:r>
          <w:rPr>
            <w:sz w:val="22"/>
          </w:rPr>
          <w:t xml:space="preserve">Ces deux caméras ont fonctionné avec la configuration officielle du </w:t>
        </w:r>
        <w:proofErr w:type="spellStart"/>
        <w:r>
          <w:rPr>
            <w:sz w:val="22"/>
          </w:rPr>
          <w:t>Raspberry</w:t>
        </w:r>
        <w:proofErr w:type="spellEnd"/>
        <w:r>
          <w:rPr>
            <w:sz w:val="22"/>
          </w:rPr>
          <w:t xml:space="preserve"> Pi. Des prises de vue préliminaires indiquent que la résolution du capteur de la caméra 2.1 serait suffisante, et peut-</w:t>
        </w:r>
      </w:ins>
      <w:ins w:id="53" w:author="Thomas HERPOEL la142806" w:date="2017-03-28T18:43:00Z">
        <w:r>
          <w:rPr>
            <w:sz w:val="22"/>
          </w:rPr>
          <w:t>être même celle du capteur de la caméra 1.3. Ces résultats ont besoin d’être confirmés en situation réelle, dans le système final.</w:t>
        </w:r>
      </w:ins>
      <w:del w:id="54" w:author="Thomas HERPOEL la142806" w:date="2017-03-28T18:41:00Z">
        <w:r w:rsidR="00834511" w:rsidRPr="008D344A" w:rsidDel="008D344A">
          <w:rPr>
            <w:sz w:val="22"/>
            <w:rPrChange w:id="55" w:author="Thomas HERPOEL la142806" w:date="2017-03-28T18:41:00Z">
              <w:rPr/>
            </w:rPrChange>
          </w:rPr>
          <w:delText>Test de</w:delText>
        </w:r>
      </w:del>
      <w:ins w:id="56" w:author="Michael MANZELLA LA100194" w:date="2017-03-28T14:32:00Z">
        <w:del w:id="57" w:author="Thomas HERPOEL la142806" w:date="2017-03-28T18:41:00Z">
          <w:r w:rsidR="00CC57B9" w:rsidRPr="008D344A" w:rsidDel="008D344A">
            <w:rPr>
              <w:sz w:val="22"/>
              <w:rPrChange w:id="58" w:author="Thomas HERPOEL la142806" w:date="2017-03-28T18:41:00Z">
                <w:rPr/>
              </w:rPrChange>
            </w:rPr>
            <w:delText>s</w:delText>
          </w:r>
        </w:del>
      </w:ins>
      <w:del w:id="59" w:author="Thomas HERPOEL la142806" w:date="2017-03-28T18:41:00Z">
        <w:r w:rsidR="00834511" w:rsidRPr="008D344A" w:rsidDel="008D344A">
          <w:rPr>
            <w:sz w:val="22"/>
            <w:rPrChange w:id="60" w:author="Thomas HERPOEL la142806" w:date="2017-03-28T18:41:00Z">
              <w:rPr/>
            </w:rPrChange>
          </w:rPr>
          <w:delText xml:space="preserve"> la c</w:delText>
        </w:r>
        <w:r w:rsidR="00A85DA0" w:rsidRPr="008D344A" w:rsidDel="008D344A">
          <w:rPr>
            <w:sz w:val="22"/>
            <w:rPrChange w:id="61" w:author="Thomas HERPOEL la142806" w:date="2017-03-28T18:41:00Z">
              <w:rPr/>
            </w:rPrChange>
          </w:rPr>
          <w:delText>améra</w:delText>
        </w:r>
      </w:del>
      <w:ins w:id="62" w:author="Michael MANZELLA LA100194" w:date="2017-03-28T14:32:00Z">
        <w:del w:id="63" w:author="Thomas HERPOEL la142806" w:date="2017-03-28T18:41:00Z">
          <w:r w:rsidR="00CC57B9" w:rsidRPr="008D344A" w:rsidDel="008D344A">
            <w:rPr>
              <w:sz w:val="22"/>
              <w:rPrChange w:id="64" w:author="Thomas HERPOEL la142806" w:date="2017-03-28T18:41:00Z">
                <w:rPr/>
              </w:rPrChange>
            </w:rPr>
            <w:delText>s</w:delText>
          </w:r>
        </w:del>
      </w:ins>
      <w:del w:id="65" w:author="Thomas HERPOEL la142806" w:date="2017-03-28T18:41:00Z">
        <w:r w:rsidR="00A85DA0" w:rsidRPr="008D344A" w:rsidDel="008D344A">
          <w:rPr>
            <w:sz w:val="22"/>
            <w:rPrChange w:id="66" w:author="Thomas HERPOEL la142806" w:date="2017-03-28T18:41:00Z">
              <w:rPr/>
            </w:rPrChange>
          </w:rPr>
          <w:delText xml:space="preserve"> sur la R</w:delText>
        </w:r>
        <w:r w:rsidR="00834511" w:rsidRPr="008D344A" w:rsidDel="008D344A">
          <w:rPr>
            <w:sz w:val="22"/>
            <w:rPrChange w:id="67" w:author="Thomas HERPOEL la142806" w:date="2017-03-28T18:41:00Z">
              <w:rPr/>
            </w:rPrChange>
          </w:rPr>
          <w:delText xml:space="preserve">aspberry </w:delText>
        </w:r>
        <w:r w:rsidR="00A85DA0" w:rsidRPr="008D344A" w:rsidDel="008D344A">
          <w:rPr>
            <w:sz w:val="22"/>
            <w:rPrChange w:id="68" w:author="Thomas HERPOEL la142806" w:date="2017-03-28T18:41:00Z">
              <w:rPr/>
            </w:rPrChange>
          </w:rPr>
          <w:delText>P</w:delText>
        </w:r>
        <w:r w:rsidR="00834511" w:rsidRPr="008D344A" w:rsidDel="008D344A">
          <w:rPr>
            <w:sz w:val="22"/>
            <w:rPrChange w:id="69" w:author="Thomas HERPOEL la142806" w:date="2017-03-28T18:41:00Z">
              <w:rPr/>
            </w:rPrChange>
          </w:rPr>
          <w:delText>i (Camera pi Rev1.3</w:delText>
        </w:r>
      </w:del>
      <w:ins w:id="70" w:author="Michael MANZELLA LA100194" w:date="2017-03-28T14:32:00Z">
        <w:del w:id="71" w:author="Thomas HERPOEL la142806" w:date="2017-03-28T18:41:00Z">
          <w:r w:rsidR="00CC57B9" w:rsidRPr="008D344A" w:rsidDel="008D344A">
            <w:rPr>
              <w:sz w:val="22"/>
              <w:rPrChange w:id="72" w:author="Thomas HERPOEL la142806" w:date="2017-03-28T18:41:00Z">
                <w:rPr/>
              </w:rPrChange>
            </w:rPr>
            <w:delText xml:space="preserve"> et Rev2.1</w:delText>
          </w:r>
        </w:del>
      </w:ins>
      <w:del w:id="73" w:author="Thomas HERPOEL la142806" w:date="2017-03-28T18:41:00Z">
        <w:r w:rsidR="00834511" w:rsidRPr="008D344A" w:rsidDel="008D344A">
          <w:rPr>
            <w:sz w:val="22"/>
            <w:rPrChange w:id="74" w:author="Thomas HERPOEL la142806" w:date="2017-03-28T18:41:00Z">
              <w:rPr/>
            </w:rPrChange>
          </w:rPr>
          <w:delText>)</w:delText>
        </w:r>
      </w:del>
    </w:p>
    <w:p w:rsidR="00842232" w:rsidDel="008D344A" w:rsidRDefault="00842232" w:rsidP="008D344A">
      <w:pPr>
        <w:spacing w:after="120"/>
        <w:rPr>
          <w:del w:id="75" w:author="Thomas HERPOEL la142806" w:date="2017-03-28T18:45:00Z"/>
          <w:rStyle w:val="SubtleEmphasis"/>
        </w:rPr>
        <w:pPrChange w:id="76" w:author="Thomas HERPOEL la142806" w:date="2017-03-28T18:45:00Z">
          <w:pPr>
            <w:pStyle w:val="ListParagraph"/>
            <w:numPr>
              <w:numId w:val="3"/>
            </w:numPr>
            <w:ind w:hanging="360"/>
          </w:pPr>
        </w:pPrChange>
      </w:pPr>
      <w:r w:rsidRPr="008D344A">
        <w:rPr>
          <w:rStyle w:val="SubtleEmphasis"/>
          <w:rPrChange w:id="77" w:author="Thomas HERPOEL la142806" w:date="2017-03-28T18:44:00Z">
            <w:rPr>
              <w:sz w:val="22"/>
            </w:rPr>
          </w:rPrChange>
        </w:rPr>
        <w:t>WP_02 : Choix de la bibliothèque de reconnaissance d’image et de l’algorithme (OCR</w:t>
      </w:r>
      <w:ins w:id="78" w:author="Thomas HERPOEL la142806" w:date="2017-03-28T18:45:00Z">
        <w:r w:rsidR="008D344A">
          <w:rPr>
            <w:rStyle w:val="SubtleEmphasis"/>
          </w:rPr>
          <w:t>)</w:t>
        </w:r>
      </w:ins>
      <w:del w:id="79" w:author="Thomas HERPOEL la142806" w:date="2017-03-28T18:45:00Z">
        <w:r w:rsidRPr="008D344A" w:rsidDel="008D344A">
          <w:rPr>
            <w:rStyle w:val="SubtleEmphasis"/>
            <w:rPrChange w:id="80" w:author="Thomas HERPOEL la142806" w:date="2017-03-28T18:44:00Z">
              <w:rPr>
                <w:sz w:val="22"/>
              </w:rPr>
            </w:rPrChange>
          </w:rPr>
          <w:delText>)</w:delText>
        </w:r>
      </w:del>
    </w:p>
    <w:p w:rsidR="008D344A" w:rsidRPr="008D344A" w:rsidRDefault="008D344A" w:rsidP="008D344A">
      <w:pPr>
        <w:spacing w:after="120"/>
        <w:rPr>
          <w:ins w:id="81" w:author="Thomas HERPOEL la142806" w:date="2017-03-28T18:45:00Z"/>
          <w:rStyle w:val="SubtleEmphasis"/>
          <w:rPrChange w:id="82" w:author="Thomas HERPOEL la142806" w:date="2017-03-28T18:44:00Z">
            <w:rPr>
              <w:ins w:id="83" w:author="Thomas HERPOEL la142806" w:date="2017-03-28T18:45:00Z"/>
              <w:sz w:val="22"/>
            </w:rPr>
          </w:rPrChange>
        </w:rPr>
        <w:pPrChange w:id="84" w:author="Thomas HERPOEL la142806" w:date="2017-03-28T18:45:00Z">
          <w:pPr>
            <w:spacing w:after="120"/>
          </w:pPr>
        </w:pPrChange>
      </w:pPr>
    </w:p>
    <w:p w:rsidR="00842232" w:rsidRDefault="008D344A" w:rsidP="008D344A">
      <w:pPr>
        <w:spacing w:after="120"/>
        <w:rPr>
          <w:ins w:id="85" w:author="Michael MANZELLA LA100194" w:date="2017-03-28T14:33:00Z"/>
          <w:sz w:val="22"/>
        </w:rPr>
        <w:pPrChange w:id="86" w:author="Thomas HERPOEL la142806" w:date="2017-03-28T18:45:00Z">
          <w:pPr>
            <w:pStyle w:val="ListParagraph"/>
            <w:numPr>
              <w:numId w:val="3"/>
            </w:numPr>
            <w:ind w:hanging="360"/>
          </w:pPr>
        </w:pPrChange>
      </w:pPr>
      <w:ins w:id="87" w:author="Thomas HERPOEL la142806" w:date="2017-03-28T18:45:00Z">
        <w:r>
          <w:rPr>
            <w:sz w:val="22"/>
          </w:rPr>
          <w:t xml:space="preserve">La bibliothèque de reconnaissance d’image utilisée sera </w:t>
        </w:r>
        <w:proofErr w:type="spellStart"/>
        <w:r>
          <w:rPr>
            <w:sz w:val="22"/>
          </w:rPr>
          <w:t>OpenCV</w:t>
        </w:r>
        <w:proofErr w:type="spellEnd"/>
        <w:r>
          <w:rPr>
            <w:sz w:val="22"/>
          </w:rPr>
          <w:t xml:space="preserve"> dans son implémentation en C++. Le système de reconnaissance de caractère n</w:t>
        </w:r>
      </w:ins>
      <w:ins w:id="88" w:author="Thomas HERPOEL la142806" w:date="2017-03-28T18:46:00Z">
        <w:r>
          <w:rPr>
            <w:sz w:val="22"/>
          </w:rPr>
          <w:t>’est pas encore défini.</w:t>
        </w:r>
      </w:ins>
      <w:del w:id="89" w:author="Thomas HERPOEL la142806" w:date="2017-03-28T18:45:00Z">
        <w:r w:rsidR="00834511" w:rsidDel="008D344A">
          <w:rPr>
            <w:sz w:val="22"/>
          </w:rPr>
          <w:delText>Choix de la bibliothèque de reconnaissance d’image OpenCV pour Raspberry Pi</w:delText>
        </w:r>
      </w:del>
    </w:p>
    <w:p w:rsidR="00CC57B9" w:rsidRPr="008D344A" w:rsidRDefault="00CC57B9">
      <w:pPr>
        <w:spacing w:after="120"/>
        <w:rPr>
          <w:ins w:id="90" w:author="Michael MANZELLA LA100194" w:date="2017-03-28T14:33:00Z"/>
          <w:rStyle w:val="SubtleEmphasis"/>
          <w:rPrChange w:id="91" w:author="Thomas HERPOEL la142806" w:date="2017-03-28T18:46:00Z">
            <w:rPr>
              <w:ins w:id="92" w:author="Michael MANZELLA LA100194" w:date="2017-03-28T14:33:00Z"/>
              <w:sz w:val="22"/>
            </w:rPr>
          </w:rPrChange>
        </w:rPr>
        <w:pPrChange w:id="93" w:author="Michael MANZELLA LA100194" w:date="2017-03-28T14:33:00Z">
          <w:pPr>
            <w:pStyle w:val="ListParagraph"/>
            <w:numPr>
              <w:numId w:val="3"/>
            </w:numPr>
            <w:ind w:hanging="360"/>
          </w:pPr>
        </w:pPrChange>
      </w:pPr>
      <w:ins w:id="94" w:author="Michael MANZELLA LA100194" w:date="2017-03-28T14:33:00Z">
        <w:r w:rsidRPr="008D344A">
          <w:rPr>
            <w:rStyle w:val="SubtleEmphasis"/>
            <w:rPrChange w:id="95" w:author="Thomas HERPOEL la142806" w:date="2017-03-28T18:46:00Z">
              <w:rPr>
                <w:sz w:val="22"/>
              </w:rPr>
            </w:rPrChange>
          </w:rPr>
          <w:t>WP_03 : Programmation traitement des images</w:t>
        </w:r>
      </w:ins>
    </w:p>
    <w:p w:rsidR="00F24E51" w:rsidRDefault="00F24E51" w:rsidP="00635B91">
      <w:pPr>
        <w:spacing w:after="0"/>
        <w:rPr>
          <w:ins w:id="96" w:author="Thomas HERPOEL la142806" w:date="2017-03-28T18:53:00Z"/>
          <w:sz w:val="22"/>
        </w:rPr>
      </w:pPr>
      <w:ins w:id="97" w:author="Thomas HERPOEL la142806" w:date="2017-03-28T18:46:00Z">
        <w:r>
          <w:rPr>
            <w:sz w:val="22"/>
          </w:rPr>
          <w:t xml:space="preserve">Les tests effectués ont permis de prendre en main le </w:t>
        </w:r>
      </w:ins>
      <w:ins w:id="98" w:author="Thomas HERPOEL la142806" w:date="2017-03-28T18:51:00Z">
        <w:r>
          <w:rPr>
            <w:sz w:val="22"/>
          </w:rPr>
          <w:t>développement</w:t>
        </w:r>
      </w:ins>
      <w:ins w:id="99" w:author="Thomas HERPOEL la142806" w:date="2017-03-28T18:46:00Z">
        <w:r>
          <w:rPr>
            <w:sz w:val="22"/>
          </w:rPr>
          <w:t xml:space="preserve"> d</w:t>
        </w:r>
      </w:ins>
      <w:ins w:id="100" w:author="Thomas HERPOEL la142806" w:date="2017-03-28T18:51:00Z">
        <w:r>
          <w:rPr>
            <w:sz w:val="22"/>
          </w:rPr>
          <w:t xml:space="preserve">’application </w:t>
        </w:r>
        <w:proofErr w:type="spellStart"/>
        <w:r>
          <w:rPr>
            <w:sz w:val="22"/>
          </w:rPr>
          <w:t>OpenCV</w:t>
        </w:r>
        <w:proofErr w:type="spellEnd"/>
        <w:r>
          <w:rPr>
            <w:sz w:val="22"/>
          </w:rPr>
          <w:t xml:space="preserve"> en C++</w:t>
        </w:r>
      </w:ins>
      <w:ins w:id="101" w:author="Thomas HERPOEL la142806" w:date="2017-03-28T18:46:00Z">
        <w:r w:rsidR="008D344A">
          <w:rPr>
            <w:sz w:val="22"/>
          </w:rPr>
          <w:t xml:space="preserve"> </w:t>
        </w:r>
      </w:ins>
      <w:ins w:id="102" w:author="Thomas HERPOEL la142806" w:date="2017-03-28T18:51:00Z">
        <w:r>
          <w:rPr>
            <w:sz w:val="22"/>
          </w:rPr>
          <w:t xml:space="preserve">et </w:t>
        </w:r>
      </w:ins>
      <w:ins w:id="103" w:author="Thomas HERPOEL la142806" w:date="2017-03-28T18:46:00Z">
        <w:r w:rsidR="008D344A">
          <w:rPr>
            <w:sz w:val="22"/>
          </w:rPr>
          <w:t>permettent d’effectuer la reconnaissance des contours d</w:t>
        </w:r>
      </w:ins>
      <w:ins w:id="104" w:author="Thomas HERPOEL la142806" w:date="2017-03-28T18:47:00Z">
        <w:r w:rsidR="008D344A">
          <w:rPr>
            <w:sz w:val="22"/>
          </w:rPr>
          <w:t>’</w:t>
        </w:r>
        <w:r>
          <w:rPr>
            <w:sz w:val="22"/>
          </w:rPr>
          <w:t xml:space="preserve">un livre </w:t>
        </w:r>
      </w:ins>
      <w:ins w:id="105" w:author="Thomas HERPOEL la142806" w:date="2017-03-28T18:51:00Z">
        <w:r>
          <w:rPr>
            <w:sz w:val="22"/>
          </w:rPr>
          <w:t>pour prouver le bon fonctionnement de la librairie.</w:t>
        </w:r>
      </w:ins>
      <w:ins w:id="106" w:author="Thomas HERPOEL la142806" w:date="2017-03-28T18:52:00Z">
        <w:r>
          <w:rPr>
            <w:sz w:val="22"/>
          </w:rPr>
          <w:t xml:space="preserve"> Voir figure</w:t>
        </w:r>
      </w:ins>
      <w:ins w:id="107" w:author="Thomas HERPOEL la142806" w:date="2017-03-28T18:53:00Z">
        <w:r>
          <w:rPr>
            <w:sz w:val="22"/>
          </w:rPr>
          <w:t xml:space="preserve"> 1.</w:t>
        </w:r>
      </w:ins>
    </w:p>
    <w:p w:rsidR="00F24E51" w:rsidRDefault="00F24E51" w:rsidP="00635B91">
      <w:pPr>
        <w:spacing w:after="0"/>
        <w:rPr>
          <w:ins w:id="108" w:author="Thomas HERPOEL la142806" w:date="2017-03-28T18:52:00Z"/>
          <w:noProof/>
          <w:sz w:val="22"/>
          <w:lang w:val="en-US"/>
        </w:rPr>
      </w:pPr>
    </w:p>
    <w:p w:rsidR="00F24E51" w:rsidRDefault="003E3CA3" w:rsidP="00F24E51">
      <w:pPr>
        <w:keepNext/>
        <w:spacing w:after="0"/>
        <w:jc w:val="center"/>
        <w:rPr>
          <w:ins w:id="109" w:author="Thomas HERPOEL la142806" w:date="2017-03-28T18:53:00Z"/>
        </w:rPr>
        <w:pPrChange w:id="110" w:author="Thomas HERPOEL la142806" w:date="2017-03-28T18:56:00Z">
          <w:pPr>
            <w:spacing w:after="0"/>
            <w:jc w:val="center"/>
          </w:pPr>
        </w:pPrChange>
      </w:pPr>
      <w:ins w:id="111" w:author="Thomas HERPOEL la142806" w:date="2017-03-28T18:48:00Z">
        <w:r>
          <w:rPr>
            <w:noProof/>
            <w:sz w:val="22"/>
            <w:lang w:val="en-US"/>
          </w:rPr>
          <w:drawing>
            <wp:inline distT="0" distB="0" distL="0" distR="0">
              <wp:extent cx="4067175" cy="3228975"/>
              <wp:effectExtent l="0" t="0" r="9525" b="9525"/>
              <wp:docPr id="19" name="Picture 19" descr="C:\Users\Thomas\AppData\Local\Microsoft\Windows\INetCache\Content.Word\2017-03-28-133614_1920x1080_scrot.png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1" descr="C:\Users\Thomas\AppData\Local\Microsoft\Windows\INetCache\Content.Word\2017-03-28-133614_1920x1080_scrot.png"/>
                      <pic:cNvPicPr>
                        <a:picLocks noChangeAspect="1" noChangeArrowheads="1"/>
                      </pic:cNvPicPr>
                    </pic:nvPicPr>
                    <pic:blipFill rotWithShape="1">
                      <a:blip r:embed="rId9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 r="29187"/>
                      <a:stretch/>
                    </pic:blipFill>
                    <pic:spPr bwMode="auto">
                      <a:xfrm>
                        <a:off x="0" y="0"/>
                        <a:ext cx="4067175" cy="32289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53640926-AAD7-44D8-BBD7-CCE9431645EC}">
                          <a14:shadowObscured xmlns:a14="http://schemas.microsoft.com/office/drawing/2010/main"/>
                        </a:ext>
                      </a:extLst>
                    </pic:spPr>
                  </pic:pic>
                </a:graphicData>
              </a:graphic>
            </wp:inline>
          </w:drawing>
        </w:r>
      </w:ins>
    </w:p>
    <w:p w:rsidR="00CC57B9" w:rsidRPr="00C125F3" w:rsidDel="008D344A" w:rsidRDefault="00F24E51" w:rsidP="00C125F3">
      <w:pPr>
        <w:pStyle w:val="Caption"/>
        <w:jc w:val="center"/>
        <w:rPr>
          <w:del w:id="112" w:author="Thomas HERPOEL la142806" w:date="2017-03-28T18:46:00Z"/>
          <w:rStyle w:val="SubtleEmphasis"/>
          <w:i w:val="0"/>
          <w:iCs w:val="0"/>
          <w:color w:val="404040" w:themeColor="text1" w:themeTint="BF"/>
          <w:rPrChange w:id="113" w:author="Thomas HERPOEL la142806" w:date="2017-03-28T18:59:00Z">
            <w:rPr>
              <w:del w:id="114" w:author="Thomas HERPOEL la142806" w:date="2017-03-28T18:46:00Z"/>
            </w:rPr>
          </w:rPrChange>
        </w:rPr>
        <w:pPrChange w:id="115" w:author="Thomas HERPOEL la142806" w:date="2017-03-28T18:59:00Z">
          <w:pPr>
            <w:pStyle w:val="ListParagraph"/>
            <w:numPr>
              <w:numId w:val="3"/>
            </w:numPr>
            <w:ind w:hanging="360"/>
          </w:pPr>
        </w:pPrChange>
      </w:pPr>
      <w:ins w:id="116" w:author="Thomas HERPOEL la142806" w:date="2017-03-28T18:53:00Z">
        <w:r>
          <w:t xml:space="preserve">Figure </w:t>
        </w:r>
        <w:r>
          <w:fldChar w:fldCharType="begin"/>
        </w:r>
        <w:r>
          <w:instrText xml:space="preserve"> SEQ Figure \* ARABIC </w:instrText>
        </w:r>
      </w:ins>
      <w:r>
        <w:fldChar w:fldCharType="separate"/>
      </w:r>
      <w:ins w:id="117" w:author="Thomas HERPOEL la142806" w:date="2017-03-28T19:55:00Z">
        <w:r w:rsidR="003C66F9">
          <w:rPr>
            <w:noProof/>
          </w:rPr>
          <w:t>1</w:t>
        </w:r>
      </w:ins>
      <w:ins w:id="118" w:author="Thomas HERPOEL la142806" w:date="2017-03-28T18:53:00Z">
        <w:r>
          <w:fldChar w:fldCharType="end"/>
        </w:r>
        <w:r>
          <w:t xml:space="preserve"> : tests </w:t>
        </w:r>
        <w:proofErr w:type="spellStart"/>
        <w:r>
          <w:t>OpenCV</w:t>
        </w:r>
      </w:ins>
      <w:proofErr w:type="spellEnd"/>
      <w:ins w:id="119" w:author="Michael MANZELLA LA100194" w:date="2017-03-28T14:33:00Z">
        <w:del w:id="120" w:author="Thomas HERPOEL la142806" w:date="2017-03-28T18:46:00Z">
          <w:r w:rsidR="00CC57B9" w:rsidRPr="00F24E51" w:rsidDel="008D344A">
            <w:rPr>
              <w:rStyle w:val="SubtleEmphasis"/>
              <w:rPrChange w:id="121" w:author="Thomas HERPOEL la142806" w:date="2017-03-28T18:54:00Z">
                <w:rPr>
                  <w:sz w:val="22"/>
                </w:rPr>
              </w:rPrChange>
            </w:rPr>
            <w:delText>Début des tests (reconnaissance des contours et gestions des images)</w:delText>
          </w:r>
        </w:del>
      </w:ins>
    </w:p>
    <w:p w:rsidR="00F24E51" w:rsidRPr="00F24E51" w:rsidDel="00F24E51" w:rsidRDefault="00842232" w:rsidP="00C125F3">
      <w:pPr>
        <w:pStyle w:val="Caption"/>
        <w:jc w:val="center"/>
        <w:rPr>
          <w:del w:id="122" w:author="Thomas HERPOEL la142806" w:date="2017-03-28T18:55:00Z"/>
          <w:rStyle w:val="SubtleEmphasis"/>
          <w:rPrChange w:id="123" w:author="Thomas HERPOEL la142806" w:date="2017-03-28T18:54:00Z">
            <w:rPr>
              <w:del w:id="124" w:author="Thomas HERPOEL la142806" w:date="2017-03-28T18:55:00Z"/>
              <w:sz w:val="22"/>
            </w:rPr>
          </w:rPrChange>
        </w:rPr>
        <w:pPrChange w:id="125" w:author="Thomas HERPOEL la142806" w:date="2017-03-28T18:59:00Z">
          <w:pPr>
            <w:spacing w:after="0"/>
          </w:pPr>
        </w:pPrChange>
      </w:pPr>
      <w:del w:id="126" w:author="Thomas HERPOEL la142806" w:date="2017-03-28T18:58:00Z">
        <w:r w:rsidRPr="00F24E51" w:rsidDel="00C125F3">
          <w:rPr>
            <w:rStyle w:val="SubtleEmphasis"/>
            <w:rPrChange w:id="127" w:author="Thomas HERPOEL la142806" w:date="2017-03-28T18:54:00Z">
              <w:rPr>
                <w:sz w:val="22"/>
              </w:rPr>
            </w:rPrChange>
          </w:rPr>
          <w:delText>WP_04</w:delText>
        </w:r>
        <w:r w:rsidR="00590F76" w:rsidRPr="00F24E51" w:rsidDel="00C125F3">
          <w:rPr>
            <w:rStyle w:val="SubtleEmphasis"/>
            <w:rPrChange w:id="128" w:author="Thomas HERPOEL la142806" w:date="2017-03-28T18:54:00Z">
              <w:rPr>
                <w:sz w:val="22"/>
              </w:rPr>
            </w:rPrChange>
          </w:rPr>
          <w:delText xml:space="preserve"> : </w:delText>
        </w:r>
        <w:r w:rsidR="00590F76" w:rsidRPr="00F24E51" w:rsidDel="00C125F3">
          <w:rPr>
            <w:rStyle w:val="SubtleEmphasis"/>
            <w:rPrChange w:id="129" w:author="Thomas HERPOEL la142806" w:date="2017-03-28T18:55:00Z">
              <w:rPr>
                <w:sz w:val="22"/>
              </w:rPr>
            </w:rPrChange>
          </w:rPr>
          <w:delText>Modification</w:delText>
        </w:r>
        <w:r w:rsidR="00590F76" w:rsidRPr="00F24E51" w:rsidDel="00C125F3">
          <w:rPr>
            <w:rStyle w:val="SubtleEmphasis"/>
            <w:rPrChange w:id="130" w:author="Thomas HERPOEL la142806" w:date="2017-03-28T18:54:00Z">
              <w:rPr>
                <w:sz w:val="22"/>
              </w:rPr>
            </w:rPrChange>
          </w:rPr>
          <w:delText xml:space="preserve"> de la structure actuell</w:delText>
        </w:r>
      </w:del>
      <w:del w:id="131" w:author="Thomas HERPOEL la142806" w:date="2017-03-28T18:55:00Z">
        <w:r w:rsidR="00590F76" w:rsidRPr="00F24E51" w:rsidDel="00F24E51">
          <w:rPr>
            <w:rStyle w:val="SubtleEmphasis"/>
            <w:rPrChange w:id="132" w:author="Thomas HERPOEL la142806" w:date="2017-03-28T18:54:00Z">
              <w:rPr>
                <w:sz w:val="22"/>
              </w:rPr>
            </w:rPrChange>
          </w:rPr>
          <w:delText>e</w:delText>
        </w:r>
      </w:del>
    </w:p>
    <w:p w:rsidR="00590F76" w:rsidRPr="00F24E51" w:rsidRDefault="00CC57B9" w:rsidP="00C125F3">
      <w:pPr>
        <w:pStyle w:val="Caption"/>
        <w:jc w:val="center"/>
        <w:rPr>
          <w:sz w:val="22"/>
          <w:rPrChange w:id="133" w:author="Thomas HERPOEL la142806" w:date="2017-03-28T18:55:00Z">
            <w:rPr/>
          </w:rPrChange>
        </w:rPr>
        <w:pPrChange w:id="134" w:author="Thomas HERPOEL la142806" w:date="2017-03-28T18:59:00Z">
          <w:pPr>
            <w:pStyle w:val="ListParagraph"/>
            <w:numPr>
              <w:numId w:val="3"/>
            </w:numPr>
            <w:ind w:hanging="360"/>
          </w:pPr>
        </w:pPrChange>
      </w:pPr>
      <w:ins w:id="135" w:author="Michael MANZELLA LA100194" w:date="2017-03-28T14:34:00Z">
        <w:del w:id="136" w:author="Thomas HERPOEL la142806" w:date="2017-03-28T18:56:00Z">
          <w:r w:rsidRPr="00F24E51" w:rsidDel="00F24E51">
            <w:rPr>
              <w:sz w:val="22"/>
              <w:rPrChange w:id="137" w:author="Thomas HERPOEL la142806" w:date="2017-03-28T18:55:00Z">
                <w:rPr/>
              </w:rPrChange>
            </w:rPr>
            <w:delText>S</w:delText>
          </w:r>
        </w:del>
        <w:del w:id="138" w:author="Thomas HERPOEL la142806" w:date="2017-03-28T18:58:00Z">
          <w:r w:rsidRPr="00F24E51" w:rsidDel="00C125F3">
            <w:rPr>
              <w:sz w:val="22"/>
              <w:rPrChange w:id="139" w:author="Thomas HERPOEL la142806" w:date="2017-03-28T18:55:00Z">
                <w:rPr/>
              </w:rPrChange>
            </w:rPr>
            <w:delText>uite</w:delText>
          </w:r>
        </w:del>
      </w:ins>
      <w:del w:id="140" w:author="Thomas HERPOEL la142806" w:date="2017-03-28T18:58:00Z">
        <w:r w:rsidR="00834511" w:rsidRPr="00F24E51" w:rsidDel="00C125F3">
          <w:rPr>
            <w:sz w:val="22"/>
            <w:rPrChange w:id="141" w:author="Thomas HERPOEL la142806" w:date="2017-03-28T18:55:00Z">
              <w:rPr/>
            </w:rPrChange>
          </w:rPr>
          <w:delText xml:space="preserve">Début </w:delText>
        </w:r>
      </w:del>
      <w:del w:id="142" w:author="Thomas HERPOEL la142806" w:date="2017-03-28T18:59:00Z">
        <w:r w:rsidR="00834511" w:rsidRPr="00F24E51" w:rsidDel="00C125F3">
          <w:rPr>
            <w:sz w:val="22"/>
            <w:rPrChange w:id="143" w:author="Thomas HERPOEL la142806" w:date="2017-03-28T18:55:00Z">
              <w:rPr/>
            </w:rPrChange>
          </w:rPr>
          <w:delText>de la conception de la nouvelle structure</w:delText>
        </w:r>
      </w:del>
    </w:p>
    <w:p w:rsidR="00C125F3" w:rsidRPr="00C125F3" w:rsidRDefault="00C125F3" w:rsidP="00F24E51">
      <w:pPr>
        <w:rPr>
          <w:ins w:id="144" w:author="Thomas HERPOEL la142806" w:date="2017-03-28T18:59:00Z"/>
          <w:rStyle w:val="SubtleEmphasis"/>
          <w:rPrChange w:id="145" w:author="Thomas HERPOEL la142806" w:date="2017-03-28T18:59:00Z">
            <w:rPr>
              <w:ins w:id="146" w:author="Thomas HERPOEL la142806" w:date="2017-03-28T18:59:00Z"/>
              <w:sz w:val="22"/>
            </w:rPr>
          </w:rPrChange>
        </w:rPr>
        <w:pPrChange w:id="147" w:author="Thomas HERPOEL la142806" w:date="2017-03-28T18:56:00Z">
          <w:pPr>
            <w:pStyle w:val="ListParagraph"/>
            <w:numPr>
              <w:numId w:val="3"/>
            </w:numPr>
            <w:ind w:hanging="360"/>
          </w:pPr>
        </w:pPrChange>
      </w:pPr>
      <w:ins w:id="148" w:author="Thomas HERPOEL la142806" w:date="2017-03-28T18:59:00Z">
        <w:r>
          <w:rPr>
            <w:rStyle w:val="SubtleEmphasis"/>
          </w:rPr>
          <w:t>WP_04 : Modification de la structure actuelle</w:t>
        </w:r>
      </w:ins>
    </w:p>
    <w:p w:rsidR="00834511" w:rsidDel="00C9688E" w:rsidRDefault="00C125F3" w:rsidP="00F24E51">
      <w:pPr>
        <w:rPr>
          <w:del w:id="149" w:author="Thomas HERPOEL la142806" w:date="2017-03-28T19:03:00Z"/>
          <w:sz w:val="22"/>
        </w:rPr>
        <w:pPrChange w:id="150" w:author="Thomas HERPOEL la142806" w:date="2017-03-28T18:56:00Z">
          <w:pPr>
            <w:pStyle w:val="ListParagraph"/>
            <w:numPr>
              <w:numId w:val="3"/>
            </w:numPr>
            <w:ind w:hanging="360"/>
          </w:pPr>
        </w:pPrChange>
      </w:pPr>
      <w:ins w:id="151" w:author="Thomas HERPOEL la142806" w:date="2017-03-28T19:00:00Z">
        <w:r>
          <w:rPr>
            <w:sz w:val="22"/>
          </w:rPr>
          <w:t>La structure est complètement différente. Le design sur logiciel de CAD (Autodesk 360 Fusion) couplé à l</w:t>
        </w:r>
      </w:ins>
      <w:ins w:id="152" w:author="Thomas HERPOEL la142806" w:date="2017-03-28T19:01:00Z">
        <w:r>
          <w:rPr>
            <w:sz w:val="22"/>
          </w:rPr>
          <w:t xml:space="preserve">’utilisation de l’imprimante </w:t>
        </w:r>
        <w:r w:rsidR="00C9688E">
          <w:rPr>
            <w:sz w:val="22"/>
          </w:rPr>
          <w:t xml:space="preserve">3D du </w:t>
        </w:r>
        <w:proofErr w:type="spellStart"/>
        <w:r w:rsidR="00C9688E">
          <w:rPr>
            <w:sz w:val="22"/>
          </w:rPr>
          <w:t>Cerisic</w:t>
        </w:r>
        <w:proofErr w:type="spellEnd"/>
        <w:r w:rsidR="00C9688E">
          <w:rPr>
            <w:sz w:val="22"/>
          </w:rPr>
          <w:t xml:space="preserve"> ont permis de développer une structure modulaire et robuste. Le rendu du premier jet de cette conception CAD est </w:t>
        </w:r>
      </w:ins>
      <w:ins w:id="153" w:author="Thomas HERPOEL la142806" w:date="2017-03-28T19:03:00Z">
        <w:r w:rsidR="00C9688E">
          <w:rPr>
            <w:sz w:val="22"/>
          </w:rPr>
          <w:t>montré</w:t>
        </w:r>
      </w:ins>
      <w:ins w:id="154" w:author="Thomas HERPOEL la142806" w:date="2017-03-28T19:01:00Z">
        <w:r w:rsidR="00C9688E">
          <w:rPr>
            <w:sz w:val="22"/>
          </w:rPr>
          <w:t xml:space="preserve"> figure 2. </w:t>
        </w:r>
      </w:ins>
      <w:ins w:id="155" w:author="Thomas HERPOEL la142806" w:date="2017-03-28T19:02:00Z">
        <w:r w:rsidR="00C9688E">
          <w:rPr>
            <w:sz w:val="22"/>
          </w:rPr>
          <w:t xml:space="preserve">La figure 3 présente l’avancement de la réalisation de la structure lors du premier rapport d’avancement et la figure 4 montre la structure telle qu’elle est actuellement. </w:t>
        </w:r>
      </w:ins>
      <w:del w:id="156" w:author="Thomas HERPOEL la142806" w:date="2017-03-28T19:03:00Z">
        <w:r w:rsidR="00834511" w:rsidDel="00C9688E">
          <w:rPr>
            <w:sz w:val="22"/>
          </w:rPr>
          <w:delText>Modélisation et fabrication des pièces de la structure (Imprimante 3D)</w:delText>
        </w:r>
      </w:del>
    </w:p>
    <w:p w:rsidR="00542724" w:rsidRDefault="00542724" w:rsidP="00F24E51">
      <w:pPr>
        <w:rPr>
          <w:sz w:val="22"/>
        </w:rPr>
        <w:pPrChange w:id="157" w:author="Thomas HERPOEL la142806" w:date="2017-03-28T18:56:00Z">
          <w:pPr>
            <w:pStyle w:val="ListParagraph"/>
            <w:numPr>
              <w:numId w:val="3"/>
            </w:numPr>
            <w:spacing w:after="0"/>
            <w:ind w:hanging="360"/>
          </w:pPr>
        </w:pPrChange>
      </w:pPr>
      <w:del w:id="158" w:author="Thomas HERPOEL la142806" w:date="2017-03-28T19:03:00Z">
        <w:r w:rsidDel="00C9688E">
          <w:rPr>
            <w:sz w:val="22"/>
          </w:rPr>
          <w:delText xml:space="preserve">Début </w:delText>
        </w:r>
      </w:del>
      <w:ins w:id="159" w:author="Michael MANZELLA LA100194" w:date="2017-03-28T14:34:00Z">
        <w:del w:id="160" w:author="Thomas HERPOEL la142806" w:date="2017-03-28T19:03:00Z">
          <w:r w:rsidR="00CC57B9" w:rsidDel="00C9688E">
            <w:rPr>
              <w:sz w:val="22"/>
            </w:rPr>
            <w:delText xml:space="preserve">Suite </w:delText>
          </w:r>
        </w:del>
      </w:ins>
      <w:del w:id="161" w:author="Thomas HERPOEL la142806" w:date="2017-03-28T19:03:00Z">
        <w:r w:rsidDel="00C9688E">
          <w:rPr>
            <w:sz w:val="22"/>
          </w:rPr>
          <w:delText>du montage du système</w:delText>
        </w:r>
      </w:del>
    </w:p>
    <w:tbl>
      <w:tblPr>
        <w:tblStyle w:val="TableGrid"/>
        <w:tblW w:w="908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  <w:tblPrChange w:id="162" w:author="Thomas HERPOEL la142806" w:date="2017-03-28T19:04:00Z">
          <w:tblPr>
            <w:tblStyle w:val="TableGrid"/>
            <w:tblW w:w="0" w:type="auto"/>
            <w:tbl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  <w:insideH w:val="none" w:sz="0" w:space="0" w:color="auto"/>
              <w:insideV w:val="none" w:sz="0" w:space="0" w:color="auto"/>
            </w:tblBorders>
            <w:tblLook w:val="04A0" w:firstRow="1" w:lastRow="0" w:firstColumn="1" w:lastColumn="0" w:noHBand="0" w:noVBand="1"/>
          </w:tblPr>
        </w:tblPrChange>
      </w:tblPr>
      <w:tblGrid>
        <w:gridCol w:w="4637"/>
        <w:gridCol w:w="4447"/>
        <w:tblGridChange w:id="163">
          <w:tblGrid>
            <w:gridCol w:w="4630"/>
            <w:gridCol w:w="4440"/>
          </w:tblGrid>
        </w:tblGridChange>
      </w:tblGrid>
      <w:tr w:rsidR="00542724" w:rsidTr="00C9688E">
        <w:trPr>
          <w:trHeight w:val="4291"/>
        </w:trPr>
        <w:tc>
          <w:tcPr>
            <w:tcW w:w="4637" w:type="dxa"/>
            <w:tcPrChange w:id="164" w:author="Thomas HERPOEL la142806" w:date="2017-03-28T19:04:00Z">
              <w:tcPr>
                <w:tcW w:w="4643" w:type="dxa"/>
              </w:tcPr>
            </w:tcPrChange>
          </w:tcPr>
          <w:p w:rsidR="00542724" w:rsidRDefault="00542724" w:rsidP="00542724">
            <w:pPr>
              <w:jc w:val="center"/>
              <w:rPr>
                <w:sz w:val="22"/>
              </w:rPr>
            </w:pPr>
            <w:r w:rsidRPr="009075DA">
              <w:rPr>
                <w:noProof/>
                <w:sz w:val="22"/>
                <w:lang w:val="en-US"/>
              </w:rPr>
              <w:lastRenderedPageBreak/>
              <w:drawing>
                <wp:inline distT="0" distB="0" distL="0" distR="0" wp14:anchorId="1EE26E65" wp14:editId="6FB1D874">
                  <wp:extent cx="2712085" cy="2653025"/>
                  <wp:effectExtent l="0" t="0" r="0" b="0"/>
                  <wp:docPr id="5" name="Image 5" descr="C:\Users\michael\Desktop\Annee 2016-2017\Projet Master\renduH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michael\Desktop\Annee 2016-2017\Projet Master\renduHD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5010" t="3866" r="27879"/>
                          <a:stretch/>
                        </pic:blipFill>
                        <pic:spPr bwMode="auto">
                          <a:xfrm>
                            <a:off x="0" y="0"/>
                            <a:ext cx="2713295" cy="26542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542724" w:rsidRDefault="00542724" w:rsidP="00542724">
            <w:pPr>
              <w:pStyle w:val="Caption"/>
              <w:jc w:val="center"/>
            </w:pPr>
            <w:r>
              <w:t xml:space="preserve">Figure </w:t>
            </w:r>
            <w:r w:rsidR="006F3239">
              <w:fldChar w:fldCharType="begin"/>
            </w:r>
            <w:r w:rsidR="006F3239">
              <w:instrText xml:space="preserve"> SEQ Figure \* ARABIC </w:instrText>
            </w:r>
            <w:r w:rsidR="006F3239">
              <w:fldChar w:fldCharType="separate"/>
            </w:r>
            <w:ins w:id="165" w:author="Thomas HERPOEL la142806" w:date="2017-03-28T19:55:00Z">
              <w:r w:rsidR="003C66F9">
                <w:rPr>
                  <w:noProof/>
                </w:rPr>
                <w:t>2</w:t>
              </w:r>
            </w:ins>
            <w:del w:id="166" w:author="Thomas HERPOEL la142806" w:date="2017-03-28T18:53:00Z">
              <w:r w:rsidR="00635B91" w:rsidDel="00F24E51">
                <w:rPr>
                  <w:noProof/>
                </w:rPr>
                <w:delText>1</w:delText>
              </w:r>
            </w:del>
            <w:r w:rsidR="006F3239">
              <w:rPr>
                <w:noProof/>
              </w:rPr>
              <w:fldChar w:fldCharType="end"/>
            </w:r>
            <w:r>
              <w:t xml:space="preserve"> : Rendu de la structure sur le logiciel Fusion 360</w:t>
            </w:r>
          </w:p>
          <w:p w:rsidR="00542724" w:rsidRDefault="00542724" w:rsidP="00542724">
            <w:pPr>
              <w:rPr>
                <w:sz w:val="22"/>
              </w:rPr>
            </w:pPr>
          </w:p>
        </w:tc>
        <w:tc>
          <w:tcPr>
            <w:tcW w:w="4447" w:type="dxa"/>
            <w:tcPrChange w:id="167" w:author="Thomas HERPOEL la142806" w:date="2017-03-28T19:04:00Z">
              <w:tcPr>
                <w:tcW w:w="4643" w:type="dxa"/>
              </w:tcPr>
            </w:tcPrChange>
          </w:tcPr>
          <w:p w:rsidR="00542724" w:rsidRDefault="00542724" w:rsidP="00542724">
            <w:pPr>
              <w:pStyle w:val="Caption"/>
              <w:jc w:val="center"/>
            </w:pPr>
            <w:r>
              <w:rPr>
                <w:noProof/>
                <w:lang w:val="en-US"/>
              </w:rPr>
              <w:drawing>
                <wp:inline distT="0" distB="0" distL="0" distR="0" wp14:anchorId="3D91D9FE" wp14:editId="1F64CB1A">
                  <wp:extent cx="2338705" cy="2630964"/>
                  <wp:effectExtent l="0" t="0" r="4445" b="0"/>
                  <wp:docPr id="7" name="Picture 7" descr="C:\Users\Thomas\AppData\Local\Microsoft\Windows\INetCache\Content.Word\IMG_20170306_17110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Thomas\AppData\Local\Microsoft\Windows\INetCache\Content.Word\IMG_20170306_171104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4321" b="21340"/>
                          <a:stretch/>
                        </pic:blipFill>
                        <pic:spPr bwMode="auto">
                          <a:xfrm>
                            <a:off x="0" y="0"/>
                            <a:ext cx="2345038" cy="26380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</w:p>
          <w:p w:rsidR="00542724" w:rsidRPr="00542724" w:rsidRDefault="00542724" w:rsidP="00542724">
            <w:pPr>
              <w:pStyle w:val="Caption"/>
              <w:jc w:val="center"/>
            </w:pPr>
            <w:r>
              <w:t xml:space="preserve">Figure </w:t>
            </w:r>
            <w:r w:rsidR="006F3239">
              <w:fldChar w:fldCharType="begin"/>
            </w:r>
            <w:r w:rsidR="006F3239">
              <w:instrText xml:space="preserve"> SEQ Figure \* ARABIC </w:instrText>
            </w:r>
            <w:r w:rsidR="006F3239">
              <w:fldChar w:fldCharType="separate"/>
            </w:r>
            <w:ins w:id="168" w:author="Thomas HERPOEL la142806" w:date="2017-03-28T19:55:00Z">
              <w:r w:rsidR="003C66F9">
                <w:rPr>
                  <w:noProof/>
                </w:rPr>
                <w:t>3</w:t>
              </w:r>
            </w:ins>
            <w:del w:id="169" w:author="Thomas HERPOEL la142806" w:date="2017-03-28T18:53:00Z">
              <w:r w:rsidR="00635B91" w:rsidDel="00F24E51">
                <w:rPr>
                  <w:noProof/>
                </w:rPr>
                <w:delText>2</w:delText>
              </w:r>
            </w:del>
            <w:r w:rsidR="006F3239">
              <w:rPr>
                <w:noProof/>
              </w:rPr>
              <w:fldChar w:fldCharType="end"/>
            </w:r>
            <w:r>
              <w:t xml:space="preserve"> : Début du montage</w:t>
            </w:r>
          </w:p>
          <w:p w:rsidR="00542724" w:rsidRDefault="00542724" w:rsidP="00542724">
            <w:pPr>
              <w:rPr>
                <w:sz w:val="22"/>
              </w:rPr>
            </w:pPr>
          </w:p>
        </w:tc>
      </w:tr>
      <w:tr w:rsidR="00635B91" w:rsidDel="00C9688E" w:rsidTr="00C9688E">
        <w:trPr>
          <w:trHeight w:val="247"/>
          <w:del w:id="170" w:author="Thomas HERPOEL la142806" w:date="2017-03-28T19:04:00Z"/>
        </w:trPr>
        <w:tc>
          <w:tcPr>
            <w:tcW w:w="4637" w:type="dxa"/>
            <w:tcPrChange w:id="171" w:author="Thomas HERPOEL la142806" w:date="2017-03-28T19:04:00Z">
              <w:tcPr>
                <w:tcW w:w="4643" w:type="dxa"/>
              </w:tcPr>
            </w:tcPrChange>
          </w:tcPr>
          <w:p w:rsidR="00635B91" w:rsidDel="00C9688E" w:rsidRDefault="00635B91" w:rsidP="00635B91">
            <w:pPr>
              <w:keepNext/>
              <w:jc w:val="center"/>
              <w:rPr>
                <w:del w:id="172" w:author="Thomas HERPOEL la142806" w:date="2017-03-28T19:03:00Z"/>
              </w:rPr>
            </w:pPr>
            <w:ins w:id="173" w:author="Michael MANZELLA LA100194" w:date="2017-03-28T15:00:00Z">
              <w:del w:id="174" w:author="Thomas HERPOEL la142806" w:date="2017-03-28T19:03:00Z">
                <w:r w:rsidRPr="00635B91" w:rsidDel="00C9688E">
                  <w:rPr>
                    <w:noProof/>
                    <w:lang w:val="en-US"/>
                  </w:rPr>
                  <w:drawing>
                    <wp:inline distT="0" distB="0" distL="0" distR="0" wp14:anchorId="4ED56887" wp14:editId="6C17E56C">
                      <wp:extent cx="2778210" cy="2771775"/>
                      <wp:effectExtent l="0" t="0" r="3175" b="0"/>
                      <wp:docPr id="9" name="Image 9" descr="C:\Users\michael\Desktop\Annee 2016-2017\Projet Master\Images\IMAG0510.jpg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0" name="Picture 1" descr="C:\Users\michael\Desktop\Annee 2016-2017\Projet Master\Images\IMAG0510.jpg"/>
                              <pic:cNvPicPr>
                                <a:picLocks noChangeAspect="1" noChangeArrowheads="1"/>
                              </pic:cNvPicPr>
                            </pic:nvPicPr>
                            <pic:blipFill rotWithShape="1">
                              <a:blip r:embed="rId12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t="26193" b="17376"/>
                              <a:stretch/>
                            </pic:blipFill>
                            <pic:spPr bwMode="auto">
                              <a:xfrm>
                                <a:off x="0" y="0"/>
                                <a:ext cx="2797212" cy="2790733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</a:graphicData>
                      </a:graphic>
                    </wp:inline>
                  </w:drawing>
                </w:r>
              </w:del>
            </w:ins>
          </w:p>
          <w:p w:rsidR="00635B91" w:rsidRPr="009075DA" w:rsidDel="00C9688E" w:rsidRDefault="00635B91" w:rsidP="00C9688E">
            <w:pPr>
              <w:keepNext/>
              <w:jc w:val="center"/>
              <w:rPr>
                <w:del w:id="175" w:author="Thomas HERPOEL la142806" w:date="2017-03-28T19:04:00Z"/>
                <w:noProof/>
                <w:sz w:val="22"/>
                <w:lang w:eastAsia="fr-BE"/>
              </w:rPr>
              <w:pPrChange w:id="176" w:author="Thomas HERPOEL la142806" w:date="2017-03-28T19:03:00Z">
                <w:pPr>
                  <w:pStyle w:val="Caption"/>
                  <w:jc w:val="center"/>
                </w:pPr>
              </w:pPrChange>
            </w:pPr>
            <w:del w:id="177" w:author="Thomas HERPOEL la142806" w:date="2017-03-28T19:03:00Z">
              <w:r w:rsidDel="00C9688E">
                <w:delText xml:space="preserve">Figure </w:delText>
              </w:r>
              <w:r w:rsidR="006F3239" w:rsidDel="00C9688E">
                <w:fldChar w:fldCharType="begin"/>
              </w:r>
              <w:r w:rsidR="006F3239" w:rsidDel="00C9688E">
                <w:delInstrText xml:space="preserve"> SEQ Figure \* ARABIC </w:delInstrText>
              </w:r>
              <w:r w:rsidR="006F3239" w:rsidDel="00C9688E">
                <w:fldChar w:fldCharType="separate"/>
              </w:r>
            </w:del>
            <w:del w:id="178" w:author="Thomas HERPOEL la142806" w:date="2017-03-28T18:53:00Z">
              <w:r w:rsidDel="00F24E51">
                <w:rPr>
                  <w:noProof/>
                </w:rPr>
                <w:delText>3</w:delText>
              </w:r>
            </w:del>
            <w:del w:id="179" w:author="Thomas HERPOEL la142806" w:date="2017-03-28T19:03:00Z">
              <w:r w:rsidR="006F3239" w:rsidDel="00C9688E">
                <w:rPr>
                  <w:noProof/>
                </w:rPr>
                <w:fldChar w:fldCharType="end"/>
              </w:r>
              <w:r w:rsidDel="00C9688E">
                <w:delText xml:space="preserve"> : Structure actuelle</w:delText>
              </w:r>
            </w:del>
          </w:p>
        </w:tc>
        <w:tc>
          <w:tcPr>
            <w:tcW w:w="4447" w:type="dxa"/>
            <w:tcPrChange w:id="180" w:author="Thomas HERPOEL la142806" w:date="2017-03-28T19:04:00Z">
              <w:tcPr>
                <w:tcW w:w="4643" w:type="dxa"/>
              </w:tcPr>
            </w:tcPrChange>
          </w:tcPr>
          <w:p w:rsidR="00635B91" w:rsidDel="00C9688E" w:rsidRDefault="00635B91" w:rsidP="00542724">
            <w:pPr>
              <w:pStyle w:val="Caption"/>
              <w:jc w:val="center"/>
              <w:rPr>
                <w:del w:id="181" w:author="Thomas HERPOEL la142806" w:date="2017-03-28T19:04:00Z"/>
                <w:noProof/>
                <w:lang w:eastAsia="fr-BE"/>
              </w:rPr>
            </w:pPr>
          </w:p>
        </w:tc>
      </w:tr>
    </w:tbl>
    <w:p w:rsidR="00635B91" w:rsidRDefault="00635B91" w:rsidP="00BC391D">
      <w:pPr>
        <w:rPr>
          <w:sz w:val="22"/>
        </w:rPr>
      </w:pPr>
    </w:p>
    <w:p w:rsidR="00C9688E" w:rsidRDefault="00C9688E" w:rsidP="00C9688E">
      <w:pPr>
        <w:keepNext/>
        <w:jc w:val="center"/>
        <w:rPr>
          <w:ins w:id="182" w:author="Thomas HERPOEL la142806" w:date="2017-03-28T19:05:00Z"/>
        </w:rPr>
        <w:pPrChange w:id="183" w:author="Thomas HERPOEL la142806" w:date="2017-03-28T19:05:00Z">
          <w:pPr>
            <w:jc w:val="center"/>
          </w:pPr>
        </w:pPrChange>
      </w:pPr>
      <w:ins w:id="184" w:author="Thomas HERPOEL la142806" w:date="2017-03-28T19:03:00Z">
        <w:r w:rsidRPr="00635B91">
          <w:rPr>
            <w:noProof/>
            <w:lang w:val="en-US"/>
          </w:rPr>
          <w:drawing>
            <wp:inline distT="0" distB="0" distL="0" distR="0" wp14:anchorId="7DF010A7" wp14:editId="7DBBCBB4">
              <wp:extent cx="2778210" cy="2771775"/>
              <wp:effectExtent l="0" t="0" r="3175" b="0"/>
              <wp:docPr id="20" name="Image 9" descr="C:\Users\michael\Desktop\Annee 2016-2017\Projet Master\Images\IMAG0510.jpg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1" descr="C:\Users\michael\Desktop\Annee 2016-2017\Projet Master\Images\IMAG0510.jpg"/>
                      <pic:cNvPicPr>
                        <a:picLocks noChangeAspect="1" noChangeArrowheads="1"/>
                      </pic:cNvPicPr>
                    </pic:nvPicPr>
                    <pic:blipFill rotWithShape="1">
                      <a:blip r:embed="rId12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 t="26193" b="17376"/>
                      <a:stretch/>
                    </pic:blipFill>
                    <pic:spPr bwMode="auto">
                      <a:xfrm>
                        <a:off x="0" y="0"/>
                        <a:ext cx="2797212" cy="2790733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53640926-AAD7-44D8-BBD7-CCE9431645EC}">
                          <a14:shadowObscured xmlns:a14="http://schemas.microsoft.com/office/drawing/2010/main"/>
                        </a:ext>
                      </a:extLst>
                    </pic:spPr>
                  </pic:pic>
                </a:graphicData>
              </a:graphic>
            </wp:inline>
          </w:drawing>
        </w:r>
      </w:ins>
    </w:p>
    <w:p w:rsidR="00C9688E" w:rsidRDefault="00C9688E" w:rsidP="00C9688E">
      <w:pPr>
        <w:pStyle w:val="Caption"/>
        <w:jc w:val="center"/>
        <w:rPr>
          <w:ins w:id="185" w:author="Thomas HERPOEL la142806" w:date="2017-03-28T19:05:00Z"/>
        </w:rPr>
        <w:pPrChange w:id="186" w:author="Thomas HERPOEL la142806" w:date="2017-03-28T19:05:00Z">
          <w:pPr/>
        </w:pPrChange>
      </w:pPr>
      <w:ins w:id="187" w:author="Thomas HERPOEL la142806" w:date="2017-03-28T19:05:00Z">
        <w:r>
          <w:t xml:space="preserve">Figure </w:t>
        </w:r>
        <w:r>
          <w:fldChar w:fldCharType="begin"/>
        </w:r>
        <w:r>
          <w:instrText xml:space="preserve"> SEQ Figure \* ARABIC </w:instrText>
        </w:r>
      </w:ins>
      <w:r>
        <w:fldChar w:fldCharType="separate"/>
      </w:r>
      <w:ins w:id="188" w:author="Thomas HERPOEL la142806" w:date="2017-03-28T19:05:00Z">
        <w:r>
          <w:rPr>
            <w:noProof/>
          </w:rPr>
          <w:t>4</w:t>
        </w:r>
        <w:r>
          <w:fldChar w:fldCharType="end"/>
        </w:r>
        <w:r>
          <w:t xml:space="preserve"> : structure actuelle</w:t>
        </w:r>
      </w:ins>
    </w:p>
    <w:p w:rsidR="00C9688E" w:rsidRDefault="00C9688E" w:rsidP="00C9688E">
      <w:pPr>
        <w:rPr>
          <w:ins w:id="189" w:author="Thomas HERPOEL la142806" w:date="2017-03-28T19:11:00Z"/>
          <w:rFonts w:cstheme="minorHAnsi"/>
        </w:rPr>
        <w:pPrChange w:id="190" w:author="Thomas HERPOEL la142806" w:date="2017-03-28T19:05:00Z">
          <w:pPr/>
        </w:pPrChange>
      </w:pPr>
      <w:ins w:id="191" w:author="Thomas HERPOEL la142806" w:date="2017-03-28T19:05:00Z">
        <w:r>
          <w:t>Certaines parties, telles que le support du livre ou les fixations de la partie mobile, n’ont pas été correctement dessinées et modélisée</w:t>
        </w:r>
      </w:ins>
      <w:ins w:id="192" w:author="Thomas HERPOEL la142806" w:date="2017-03-28T19:08:00Z">
        <w:r>
          <w:t>s</w:t>
        </w:r>
      </w:ins>
      <w:ins w:id="193" w:author="Thomas HERPOEL la142806" w:date="2017-03-28T19:05:00Z">
        <w:r>
          <w:t xml:space="preserve"> sur ordinateurs par manque de temps. </w:t>
        </w:r>
      </w:ins>
      <w:ins w:id="194" w:author="Thomas HERPOEL la142806" w:date="2017-03-28T19:06:00Z">
        <w:r>
          <w:t>Cependant, la créativité de l</w:t>
        </w:r>
      </w:ins>
      <w:ins w:id="195" w:author="Thomas HERPOEL la142806" w:date="2017-03-28T19:07:00Z">
        <w:r>
          <w:t xml:space="preserve">’équipe de projet couplée au faible prix des attaches de type </w:t>
        </w:r>
        <w:proofErr w:type="spellStart"/>
        <w:r>
          <w:t>Colson</w:t>
        </w:r>
      </w:ins>
      <w:proofErr w:type="spellEnd"/>
      <w:ins w:id="196" w:author="Thomas HERPOEL la142806" w:date="2017-03-28T19:08:00Z">
        <w:r>
          <w:rPr>
            <w:rFonts w:cstheme="minorHAnsi"/>
          </w:rPr>
          <w:t>® permet de fournir un prototype fonctionnel.</w:t>
        </w:r>
      </w:ins>
      <w:ins w:id="197" w:author="Thomas HERPOEL la142806" w:date="2017-03-28T19:09:00Z">
        <w:r>
          <w:rPr>
            <w:rFonts w:cstheme="minorHAnsi"/>
          </w:rPr>
          <w:t xml:space="preserve"> La fixation des caméras doit encore être réalisée.</w:t>
        </w:r>
      </w:ins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  <w:tblPrChange w:id="198" w:author="Thomas HERPOEL la142806" w:date="2017-03-28T19:16:00Z">
          <w:tblPr>
            <w:tblStyle w:val="TableGrid"/>
            <w:tblW w:w="0" w:type="auto"/>
            <w:tblLook w:val="04A0" w:firstRow="1" w:lastRow="0" w:firstColumn="1" w:lastColumn="0" w:noHBand="0" w:noVBand="1"/>
          </w:tblPr>
        </w:tblPrChange>
      </w:tblPr>
      <w:tblGrid>
        <w:gridCol w:w="4495"/>
        <w:gridCol w:w="4565"/>
        <w:tblGridChange w:id="199">
          <w:tblGrid>
            <w:gridCol w:w="4495"/>
            <w:gridCol w:w="4565"/>
          </w:tblGrid>
        </w:tblGridChange>
      </w:tblGrid>
      <w:tr w:rsidR="00882337" w:rsidTr="00882337">
        <w:trPr>
          <w:ins w:id="200" w:author="Thomas HERPOEL la142806" w:date="2017-03-28T19:11:00Z"/>
        </w:trPr>
        <w:tc>
          <w:tcPr>
            <w:tcW w:w="4495" w:type="dxa"/>
            <w:tcPrChange w:id="201" w:author="Thomas HERPOEL la142806" w:date="2017-03-28T19:16:00Z">
              <w:tcPr>
                <w:tcW w:w="4495" w:type="dxa"/>
              </w:tcPr>
            </w:tcPrChange>
          </w:tcPr>
          <w:p w:rsidR="00882337" w:rsidRDefault="00C9688E" w:rsidP="00882337">
            <w:pPr>
              <w:keepNext/>
              <w:rPr>
                <w:ins w:id="202" w:author="Thomas HERPOEL la142806" w:date="2017-03-28T19:12:00Z"/>
              </w:rPr>
              <w:pPrChange w:id="203" w:author="Thomas HERPOEL la142806" w:date="2017-03-28T19:12:00Z">
                <w:pPr/>
              </w:pPrChange>
            </w:pPr>
            <w:moveToRangeStart w:id="204" w:author="Thomas HERPOEL la142806" w:date="2017-03-28T19:11:00Z" w:name="move478491630"/>
            <w:moveTo w:id="205" w:author="Thomas HERPOEL la142806" w:date="2017-03-28T19:11:00Z">
              <w:r w:rsidRPr="00635B91">
                <w:rPr>
                  <w:noProof/>
                  <w:lang w:val="en-US"/>
                </w:rPr>
                <w:lastRenderedPageBreak/>
                <w:drawing>
                  <wp:inline distT="0" distB="0" distL="0" distR="0" wp14:anchorId="09B8238F" wp14:editId="7838CFF4">
                    <wp:extent cx="2694365" cy="1524000"/>
                    <wp:effectExtent l="0" t="0" r="0" b="0"/>
                    <wp:docPr id="21" name="Image 10" descr="C:\Users\michael\Desktop\Annee 2016-2017\Projet Master\Images\IMAG0512.jpg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0" name="Picture 2" descr="C:\Users\michael\Desktop\Annee 2016-2017\Projet Master\Images\IMAG0512.jpg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13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0"/>
                              <a:ext cx="2712893" cy="153448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a:graphicData>
                    </a:graphic>
                  </wp:inline>
                </w:drawing>
              </w:r>
            </w:moveTo>
            <w:moveToRangeEnd w:id="204"/>
          </w:p>
          <w:p w:rsidR="00C9688E" w:rsidRDefault="00882337" w:rsidP="00882337">
            <w:pPr>
              <w:pStyle w:val="Caption"/>
              <w:jc w:val="center"/>
              <w:rPr>
                <w:ins w:id="206" w:author="Thomas HERPOEL la142806" w:date="2017-03-28T19:11:00Z"/>
              </w:rPr>
              <w:pPrChange w:id="207" w:author="Thomas HERPOEL la142806" w:date="2017-03-28T19:12:00Z">
                <w:pPr/>
              </w:pPrChange>
            </w:pPr>
            <w:ins w:id="208" w:author="Thomas HERPOEL la142806" w:date="2017-03-28T19:12:00Z">
              <w:r>
                <w:t xml:space="preserve">Figure </w:t>
              </w:r>
              <w:r>
                <w:fldChar w:fldCharType="begin"/>
              </w:r>
              <w:r>
                <w:instrText xml:space="preserve"> SEQ Figure \* ARABIC </w:instrText>
              </w:r>
            </w:ins>
            <w:r>
              <w:fldChar w:fldCharType="separate"/>
            </w:r>
            <w:ins w:id="209" w:author="Thomas HERPOEL la142806" w:date="2017-03-28T19:12:00Z">
              <w:r>
                <w:rPr>
                  <w:noProof/>
                </w:rPr>
                <w:t>5</w:t>
              </w:r>
              <w:r>
                <w:fldChar w:fldCharType="end"/>
              </w:r>
              <w:r>
                <w:t>: face arrière</w:t>
              </w:r>
            </w:ins>
          </w:p>
        </w:tc>
        <w:tc>
          <w:tcPr>
            <w:tcW w:w="4565" w:type="dxa"/>
            <w:tcPrChange w:id="210" w:author="Thomas HERPOEL la142806" w:date="2017-03-28T19:16:00Z">
              <w:tcPr>
                <w:tcW w:w="4565" w:type="dxa"/>
              </w:tcPr>
            </w:tcPrChange>
          </w:tcPr>
          <w:p w:rsidR="00882337" w:rsidRDefault="00882337" w:rsidP="00882337">
            <w:pPr>
              <w:keepNext/>
              <w:rPr>
                <w:ins w:id="211" w:author="Thomas HERPOEL la142806" w:date="2017-03-28T19:15:00Z"/>
              </w:rPr>
              <w:pPrChange w:id="212" w:author="Thomas HERPOEL la142806" w:date="2017-03-28T19:15:00Z">
                <w:pPr/>
              </w:pPrChange>
            </w:pPr>
            <w:moveToRangeStart w:id="213" w:author="Thomas HERPOEL la142806" w:date="2017-03-28T19:15:00Z" w:name="move478491838"/>
            <w:moveTo w:id="214" w:author="Thomas HERPOEL la142806" w:date="2017-03-28T19:15:00Z">
              <w:r w:rsidRPr="00635B91">
                <w:rPr>
                  <w:noProof/>
                  <w:lang w:val="en-US"/>
                </w:rPr>
                <w:drawing>
                  <wp:inline distT="0" distB="0" distL="0" distR="0" wp14:anchorId="6C8014B3" wp14:editId="08A71489">
                    <wp:extent cx="2711081" cy="1533455"/>
                    <wp:effectExtent l="0" t="0" r="0" b="0"/>
                    <wp:docPr id="24" name="Image 12" descr="C:\Users\michael\Desktop\Annee 2016-2017\Projet Master\Images\IMAG0516.jpg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0" name="Picture 4" descr="C:\Users\michael\Desktop\Annee 2016-2017\Projet Master\Images\IMAG0516.jpg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14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0"/>
                              <a:ext cx="2795824" cy="158138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a:graphicData>
                    </a:graphic>
                  </wp:inline>
                </w:drawing>
              </w:r>
            </w:moveTo>
            <w:moveToRangeEnd w:id="213"/>
          </w:p>
          <w:p w:rsidR="00C9688E" w:rsidRDefault="00882337" w:rsidP="00882337">
            <w:pPr>
              <w:pStyle w:val="Caption"/>
              <w:jc w:val="center"/>
              <w:rPr>
                <w:ins w:id="215" w:author="Thomas HERPOEL la142806" w:date="2017-03-28T19:11:00Z"/>
              </w:rPr>
              <w:pPrChange w:id="216" w:author="Thomas HERPOEL la142806" w:date="2017-03-28T19:15:00Z">
                <w:pPr/>
              </w:pPrChange>
            </w:pPr>
            <w:ins w:id="217" w:author="Thomas HERPOEL la142806" w:date="2017-03-28T19:15:00Z">
              <w:r>
                <w:t xml:space="preserve">Figure </w:t>
              </w:r>
              <w:r>
                <w:fldChar w:fldCharType="begin"/>
              </w:r>
              <w:r>
                <w:instrText xml:space="preserve"> SEQ Figure \* ARABIC </w:instrText>
              </w:r>
            </w:ins>
            <w:r>
              <w:fldChar w:fldCharType="separate"/>
            </w:r>
            <w:ins w:id="218" w:author="Thomas HERPOEL la142806" w:date="2017-03-28T19:15:00Z">
              <w:r>
                <w:rPr>
                  <w:noProof/>
                </w:rPr>
                <w:t>6</w:t>
              </w:r>
              <w:r>
                <w:fldChar w:fldCharType="end"/>
              </w:r>
              <w:r>
                <w:t xml:space="preserve"> : fixation moteur</w:t>
              </w:r>
            </w:ins>
          </w:p>
        </w:tc>
      </w:tr>
      <w:tr w:rsidR="00882337" w:rsidTr="00882337">
        <w:trPr>
          <w:ins w:id="219" w:author="Thomas HERPOEL la142806" w:date="2017-03-28T19:11:00Z"/>
        </w:trPr>
        <w:tc>
          <w:tcPr>
            <w:tcW w:w="4495" w:type="dxa"/>
            <w:tcPrChange w:id="220" w:author="Thomas HERPOEL la142806" w:date="2017-03-28T19:16:00Z">
              <w:tcPr>
                <w:tcW w:w="4495" w:type="dxa"/>
              </w:tcPr>
            </w:tcPrChange>
          </w:tcPr>
          <w:p w:rsidR="00882337" w:rsidRDefault="00882337" w:rsidP="00882337">
            <w:pPr>
              <w:keepNext/>
              <w:rPr>
                <w:ins w:id="221" w:author="Thomas HERPOEL la142806" w:date="2017-03-28T19:12:00Z"/>
              </w:rPr>
              <w:pPrChange w:id="222" w:author="Thomas HERPOEL la142806" w:date="2017-03-28T19:12:00Z">
                <w:pPr/>
              </w:pPrChange>
            </w:pPr>
            <w:moveToRangeStart w:id="223" w:author="Thomas HERPOEL la142806" w:date="2017-03-28T19:12:00Z" w:name="move478491678"/>
            <w:moveTo w:id="224" w:author="Thomas HERPOEL la142806" w:date="2017-03-28T19:12:00Z">
              <w:r w:rsidRPr="00635B91">
                <w:rPr>
                  <w:noProof/>
                  <w:lang w:val="en-US"/>
                </w:rPr>
                <w:drawing>
                  <wp:inline distT="0" distB="0" distL="0" distR="0" wp14:anchorId="09424A44" wp14:editId="4F27CF18">
                    <wp:extent cx="2705100" cy="1530072"/>
                    <wp:effectExtent l="0" t="0" r="0" b="0"/>
                    <wp:docPr id="22" name="Image 14" descr="C:\Users\michael\Desktop\Annee 2016-2017\Projet Master\Images\IMAG0518.jpg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0" name="Picture 6" descr="C:\Users\michael\Desktop\Annee 2016-2017\Projet Master\Images\IMAG0518.jpg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15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0"/>
                              <a:ext cx="2728633" cy="1543383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a:graphicData>
                    </a:graphic>
                  </wp:inline>
                </w:drawing>
              </w:r>
            </w:moveTo>
            <w:moveToRangeEnd w:id="223"/>
          </w:p>
          <w:p w:rsidR="00C9688E" w:rsidRDefault="00882337" w:rsidP="00882337">
            <w:pPr>
              <w:pStyle w:val="Caption"/>
              <w:jc w:val="center"/>
              <w:rPr>
                <w:ins w:id="225" w:author="Thomas HERPOEL la142806" w:date="2017-03-28T19:11:00Z"/>
              </w:rPr>
              <w:pPrChange w:id="226" w:author="Thomas HERPOEL la142806" w:date="2017-03-28T19:12:00Z">
                <w:pPr/>
              </w:pPrChange>
            </w:pPr>
            <w:ins w:id="227" w:author="Thomas HERPOEL la142806" w:date="2017-03-28T19:12:00Z">
              <w:r>
                <w:t xml:space="preserve">Figure </w:t>
              </w:r>
              <w:r>
                <w:fldChar w:fldCharType="begin"/>
              </w:r>
              <w:r>
                <w:instrText xml:space="preserve"> SEQ Figure \* ARABIC </w:instrText>
              </w:r>
            </w:ins>
            <w:r>
              <w:fldChar w:fldCharType="separate"/>
            </w:r>
            <w:ins w:id="228" w:author="Thomas HERPOEL la142806" w:date="2017-03-28T19:12:00Z">
              <w:r>
                <w:rPr>
                  <w:noProof/>
                </w:rPr>
                <w:t>6</w:t>
              </w:r>
              <w:r>
                <w:fldChar w:fldCharType="end"/>
              </w:r>
              <w:r>
                <w:t>: fin de course haut</w:t>
              </w:r>
            </w:ins>
          </w:p>
        </w:tc>
        <w:tc>
          <w:tcPr>
            <w:tcW w:w="4565" w:type="dxa"/>
            <w:tcPrChange w:id="229" w:author="Thomas HERPOEL la142806" w:date="2017-03-28T19:16:00Z">
              <w:tcPr>
                <w:tcW w:w="4565" w:type="dxa"/>
              </w:tcPr>
            </w:tcPrChange>
          </w:tcPr>
          <w:p w:rsidR="00882337" w:rsidRDefault="00882337" w:rsidP="00882337">
            <w:pPr>
              <w:keepNext/>
              <w:rPr>
                <w:ins w:id="230" w:author="Thomas HERPOEL la142806" w:date="2017-03-28T19:13:00Z"/>
              </w:rPr>
              <w:pPrChange w:id="231" w:author="Thomas HERPOEL la142806" w:date="2017-03-28T19:13:00Z">
                <w:pPr/>
              </w:pPrChange>
            </w:pPr>
            <w:moveToRangeStart w:id="232" w:author="Thomas HERPOEL la142806" w:date="2017-03-28T19:12:00Z" w:name="move478491706"/>
            <w:moveTo w:id="233" w:author="Thomas HERPOEL la142806" w:date="2017-03-28T19:12:00Z">
              <w:r w:rsidRPr="00635B91">
                <w:rPr>
                  <w:noProof/>
                  <w:lang w:val="en-US"/>
                </w:rPr>
                <w:drawing>
                  <wp:inline distT="0" distB="0" distL="0" distR="0" wp14:anchorId="12DAE71E" wp14:editId="72E13247">
                    <wp:extent cx="2704468" cy="1529715"/>
                    <wp:effectExtent l="0" t="0" r="635" b="0"/>
                    <wp:docPr id="23" name="Image 13" descr="C:\Users\michael\Desktop\Annee 2016-2017\Projet Master\Images\IMAG0517.jpg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0" name="Picture 5" descr="C:\Users\michael\Desktop\Annee 2016-2017\Projet Master\Images\IMAG0517.jpg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16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0"/>
                              <a:ext cx="2734350" cy="154661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a:graphicData>
                    </a:graphic>
                  </wp:inline>
                </w:drawing>
              </w:r>
            </w:moveTo>
            <w:moveToRangeEnd w:id="232"/>
          </w:p>
          <w:p w:rsidR="00C9688E" w:rsidRDefault="00882337" w:rsidP="00882337">
            <w:pPr>
              <w:pStyle w:val="Caption"/>
              <w:jc w:val="center"/>
              <w:rPr>
                <w:ins w:id="234" w:author="Thomas HERPOEL la142806" w:date="2017-03-28T19:11:00Z"/>
              </w:rPr>
              <w:pPrChange w:id="235" w:author="Thomas HERPOEL la142806" w:date="2017-03-28T19:13:00Z">
                <w:pPr/>
              </w:pPrChange>
            </w:pPr>
            <w:ins w:id="236" w:author="Thomas HERPOEL la142806" w:date="2017-03-28T19:13:00Z">
              <w:r>
                <w:t xml:space="preserve">Figure </w:t>
              </w:r>
              <w:r>
                <w:fldChar w:fldCharType="begin"/>
              </w:r>
              <w:r>
                <w:instrText xml:space="preserve"> SEQ Figure \* ARABIC </w:instrText>
              </w:r>
            </w:ins>
            <w:r>
              <w:fldChar w:fldCharType="separate"/>
            </w:r>
            <w:ins w:id="237" w:author="Thomas HERPOEL la142806" w:date="2017-03-28T19:13:00Z">
              <w:r>
                <w:rPr>
                  <w:noProof/>
                </w:rPr>
                <w:t>7</w:t>
              </w:r>
              <w:r>
                <w:fldChar w:fldCharType="end"/>
              </w:r>
              <w:r>
                <w:t xml:space="preserve"> : fin de course bas</w:t>
              </w:r>
            </w:ins>
          </w:p>
        </w:tc>
      </w:tr>
    </w:tbl>
    <w:p w:rsidR="00C9688E" w:rsidRPr="00C9688E" w:rsidRDefault="00C9688E" w:rsidP="00C9688E">
      <w:pPr>
        <w:rPr>
          <w:ins w:id="238" w:author="Thomas HERPOEL la142806" w:date="2017-03-28T19:04:00Z"/>
          <w:rPrChange w:id="239" w:author="Thomas HERPOEL la142806" w:date="2017-03-28T19:05:00Z">
            <w:rPr>
              <w:ins w:id="240" w:author="Thomas HERPOEL la142806" w:date="2017-03-28T19:04:00Z"/>
              <w:sz w:val="22"/>
            </w:rPr>
          </w:rPrChange>
        </w:rPr>
        <w:pPrChange w:id="241" w:author="Thomas HERPOEL la142806" w:date="2017-03-28T19:05:00Z">
          <w:pPr/>
        </w:pPrChange>
      </w:pPr>
    </w:p>
    <w:p w:rsidR="00590F76" w:rsidRPr="00C9688E" w:rsidRDefault="00590F76" w:rsidP="00BC391D">
      <w:pPr>
        <w:rPr>
          <w:rStyle w:val="SubtleEmphasis"/>
          <w:rPrChange w:id="242" w:author="Thomas HERPOEL la142806" w:date="2017-03-28T19:09:00Z">
            <w:rPr>
              <w:sz w:val="22"/>
            </w:rPr>
          </w:rPrChange>
        </w:rPr>
      </w:pPr>
      <w:r w:rsidRPr="00C9688E">
        <w:rPr>
          <w:rStyle w:val="SubtleEmphasis"/>
          <w:rPrChange w:id="243" w:author="Thomas HERPOEL la142806" w:date="2017-03-28T19:09:00Z">
            <w:rPr>
              <w:sz w:val="22"/>
            </w:rPr>
          </w:rPrChange>
        </w:rPr>
        <w:t xml:space="preserve">WP_05 : Conception </w:t>
      </w:r>
      <w:r w:rsidR="00C45C15" w:rsidRPr="00C9688E">
        <w:rPr>
          <w:rStyle w:val="SubtleEmphasis"/>
          <w:rPrChange w:id="244" w:author="Thomas HERPOEL la142806" w:date="2017-03-28T19:09:00Z">
            <w:rPr>
              <w:sz w:val="22"/>
            </w:rPr>
          </w:rPrChange>
        </w:rPr>
        <w:t>d’un module de switch caméra (PCB)</w:t>
      </w:r>
    </w:p>
    <w:p w:rsidR="00A3221D" w:rsidRDefault="00882337" w:rsidP="00882337">
      <w:pPr>
        <w:rPr>
          <w:ins w:id="245" w:author="Thomas HERPOEL la142806" w:date="2017-03-28T19:37:00Z"/>
          <w:sz w:val="22"/>
        </w:rPr>
        <w:pPrChange w:id="246" w:author="Thomas HERPOEL la142806" w:date="2017-03-28T19:16:00Z">
          <w:pPr>
            <w:pStyle w:val="ListParagraph"/>
            <w:numPr>
              <w:numId w:val="3"/>
            </w:numPr>
            <w:ind w:hanging="360"/>
          </w:pPr>
        </w:pPrChange>
      </w:pPr>
      <w:ins w:id="247" w:author="Thomas HERPOEL la142806" w:date="2017-03-28T19:16:00Z">
        <w:r>
          <w:rPr>
            <w:sz w:val="22"/>
          </w:rPr>
          <w:t xml:space="preserve">Afin de connecter 2 caméras sur un seul </w:t>
        </w:r>
        <w:proofErr w:type="spellStart"/>
        <w:r>
          <w:rPr>
            <w:sz w:val="22"/>
          </w:rPr>
          <w:t>R</w:t>
        </w:r>
        <w:r w:rsidR="00A3221D">
          <w:rPr>
            <w:sz w:val="22"/>
          </w:rPr>
          <w:t>aspberry</w:t>
        </w:r>
        <w:proofErr w:type="spellEnd"/>
        <w:r w:rsidR="00A3221D">
          <w:rPr>
            <w:sz w:val="22"/>
          </w:rPr>
          <w:t xml:space="preserve">, un circuit </w:t>
        </w:r>
      </w:ins>
      <w:ins w:id="248" w:author="Thomas HERPOEL la142806" w:date="2017-03-28T19:37:00Z">
        <w:r w:rsidR="00A3221D">
          <w:rPr>
            <w:sz w:val="22"/>
          </w:rPr>
          <w:t xml:space="preserve">a été </w:t>
        </w:r>
      </w:ins>
      <w:ins w:id="249" w:author="Thomas HERPOEL la142806" w:date="2017-03-28T19:57:00Z">
        <w:r w:rsidR="00980F17">
          <w:rPr>
            <w:sz w:val="22"/>
          </w:rPr>
          <w:t>dessiné</w:t>
        </w:r>
      </w:ins>
      <w:ins w:id="250" w:author="Thomas HERPOEL la142806" w:date="2017-03-28T19:37:00Z">
        <w:r w:rsidR="00A3221D">
          <w:rPr>
            <w:sz w:val="22"/>
          </w:rPr>
          <w:t xml:space="preserve"> </w:t>
        </w:r>
      </w:ins>
      <w:ins w:id="251" w:author="Thomas HERPOEL la142806" w:date="2017-03-28T19:16:00Z">
        <w:r w:rsidR="00A3221D">
          <w:rPr>
            <w:sz w:val="22"/>
          </w:rPr>
          <w:t>basé sur la</w:t>
        </w:r>
        <w:bookmarkStart w:id="252" w:name="_GoBack"/>
        <w:bookmarkEnd w:id="252"/>
        <w:r w:rsidR="00A3221D">
          <w:rPr>
            <w:sz w:val="22"/>
          </w:rPr>
          <w:t xml:space="preserve"> puce FSA642</w:t>
        </w:r>
      </w:ins>
      <w:ins w:id="253" w:author="Thomas HERPOEL la142806" w:date="2017-03-28T19:35:00Z">
        <w:r w:rsidR="00A3221D">
          <w:rPr>
            <w:sz w:val="22"/>
          </w:rPr>
          <w:t xml:space="preserve"> de </w:t>
        </w:r>
        <w:proofErr w:type="spellStart"/>
        <w:r w:rsidR="00A3221D">
          <w:rPr>
            <w:sz w:val="22"/>
          </w:rPr>
          <w:t>fairchild</w:t>
        </w:r>
        <w:proofErr w:type="spellEnd"/>
        <w:r w:rsidR="00A3221D">
          <w:rPr>
            <w:sz w:val="22"/>
          </w:rPr>
          <w:t xml:space="preserve"> </w:t>
        </w:r>
      </w:ins>
      <w:ins w:id="254" w:author="Thomas HERPOEL la142806" w:date="2017-03-28T19:36:00Z">
        <w:r w:rsidR="00A3221D">
          <w:rPr>
            <w:sz w:val="22"/>
          </w:rPr>
          <w:t xml:space="preserve">pour switcher les signaux MIPI des caméras </w:t>
        </w:r>
      </w:ins>
      <w:ins w:id="255" w:author="Thomas HERPOEL la142806" w:date="2017-03-28T19:35:00Z">
        <w:r w:rsidR="00A3221D">
          <w:rPr>
            <w:sz w:val="22"/>
          </w:rPr>
          <w:t xml:space="preserve">et </w:t>
        </w:r>
      </w:ins>
      <w:ins w:id="256" w:author="Thomas HERPOEL la142806" w:date="2017-03-28T19:36:00Z">
        <w:r w:rsidR="00A3221D">
          <w:rPr>
            <w:sz w:val="22"/>
          </w:rPr>
          <w:t xml:space="preserve">une puce </w:t>
        </w:r>
        <w:proofErr w:type="spellStart"/>
        <w:r w:rsidR="00A3221D">
          <w:rPr>
            <w:sz w:val="22"/>
          </w:rPr>
          <w:t>mux</w:t>
        </w:r>
        <w:proofErr w:type="spellEnd"/>
        <w:r w:rsidR="00A3221D">
          <w:rPr>
            <w:sz w:val="22"/>
          </w:rPr>
          <w:t>/</w:t>
        </w:r>
        <w:proofErr w:type="spellStart"/>
        <w:r w:rsidR="00A3221D">
          <w:rPr>
            <w:sz w:val="22"/>
          </w:rPr>
          <w:t>demux</w:t>
        </w:r>
        <w:proofErr w:type="spellEnd"/>
        <w:r w:rsidR="00A3221D">
          <w:rPr>
            <w:sz w:val="22"/>
          </w:rPr>
          <w:t xml:space="preserve"> 74CBTLV3257D</w:t>
        </w:r>
      </w:ins>
      <w:ins w:id="257" w:author="Thomas HERPOEL la142806" w:date="2017-03-28T19:37:00Z">
        <w:r w:rsidR="00A3221D">
          <w:rPr>
            <w:sz w:val="22"/>
          </w:rPr>
          <w:t xml:space="preserve"> pour switcher les signaux I2C de configuration des caméras.</w:t>
        </w:r>
      </w:ins>
      <w:ins w:id="258" w:author="Thomas HERPOEL la142806" w:date="2017-03-28T19:56:00Z">
        <w:r w:rsidR="00980F17">
          <w:rPr>
            <w:sz w:val="22"/>
          </w:rPr>
          <w:t xml:space="preserve"> Ce circuit est montré en figure 9, et le cuivre des 2 couches du PCB</w:t>
        </w:r>
        <w:r w:rsidR="00361897">
          <w:rPr>
            <w:sz w:val="22"/>
          </w:rPr>
          <w:t xml:space="preserve"> dessiné avec </w:t>
        </w:r>
        <w:proofErr w:type="spellStart"/>
        <w:r w:rsidR="00361897">
          <w:rPr>
            <w:sz w:val="22"/>
          </w:rPr>
          <w:t>Eagle</w:t>
        </w:r>
        <w:proofErr w:type="spellEnd"/>
        <w:r w:rsidR="00361897">
          <w:rPr>
            <w:sz w:val="22"/>
          </w:rPr>
          <w:t xml:space="preserve"> est montré</w:t>
        </w:r>
        <w:r w:rsidR="00980F17">
          <w:rPr>
            <w:sz w:val="22"/>
          </w:rPr>
          <w:t xml:space="preserve"> en figure 10 et 11.</w:t>
        </w:r>
      </w:ins>
    </w:p>
    <w:p w:rsidR="00A3221D" w:rsidRDefault="00A3221D" w:rsidP="00A3221D">
      <w:pPr>
        <w:keepNext/>
        <w:jc w:val="center"/>
        <w:rPr>
          <w:ins w:id="259" w:author="Thomas HERPOEL la142806" w:date="2017-03-28T19:42:00Z"/>
        </w:rPr>
        <w:pPrChange w:id="260" w:author="Thomas HERPOEL la142806" w:date="2017-03-28T19:42:00Z">
          <w:pPr>
            <w:jc w:val="center"/>
          </w:pPr>
        </w:pPrChange>
      </w:pPr>
      <w:ins w:id="261" w:author="Thomas HERPOEL la142806" w:date="2017-03-28T19:41:00Z">
        <w:r>
          <w:rPr>
            <w:noProof/>
            <w:sz w:val="22"/>
            <w:lang w:val="en-US"/>
          </w:rPr>
          <w:drawing>
            <wp:inline distT="0" distB="0" distL="0" distR="0">
              <wp:extent cx="4446108" cy="3629025"/>
              <wp:effectExtent l="0" t="0" r="0" b="0"/>
              <wp:docPr id="25" name="Picture 25" descr="C:\Users\Thomas\AppData\Local\Microsoft\Windows\INetCache\Content.Word\switch_schematic.png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2" descr="C:\Users\Thomas\AppData\Local\Microsoft\Windows\INetCache\Content.Word\switch_schematic.png"/>
                      <pic:cNvPicPr>
                        <a:picLocks noChangeAspect="1" noChangeArrowheads="1"/>
                      </pic:cNvPicPr>
                    </pic:nvPicPr>
                    <pic:blipFill>
                      <a:blip r:embed="rId17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4448610" cy="3631067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ins>
    </w:p>
    <w:p w:rsidR="00A3221D" w:rsidRDefault="00A3221D" w:rsidP="00A3221D">
      <w:pPr>
        <w:pStyle w:val="Caption"/>
        <w:jc w:val="center"/>
        <w:rPr>
          <w:ins w:id="262" w:author="Thomas HERPOEL la142806" w:date="2017-03-28T19:42:00Z"/>
        </w:rPr>
        <w:pPrChange w:id="263" w:author="Thomas HERPOEL la142806" w:date="2017-03-28T19:42:00Z">
          <w:pPr>
            <w:pStyle w:val="Caption"/>
          </w:pPr>
        </w:pPrChange>
      </w:pPr>
      <w:ins w:id="264" w:author="Thomas HERPOEL la142806" w:date="2017-03-28T19:42:00Z">
        <w:r>
          <w:t xml:space="preserve">Figure </w:t>
        </w:r>
        <w:r>
          <w:fldChar w:fldCharType="begin"/>
        </w:r>
        <w:r>
          <w:instrText xml:space="preserve"> SEQ Figure \* ARABIC </w:instrText>
        </w:r>
      </w:ins>
      <w:r>
        <w:fldChar w:fldCharType="separate"/>
      </w:r>
      <w:ins w:id="265" w:author="Thomas HERPOEL la142806" w:date="2017-03-28T19:42:00Z">
        <w:r>
          <w:rPr>
            <w:noProof/>
          </w:rPr>
          <w:t>9</w:t>
        </w:r>
        <w:r>
          <w:fldChar w:fldCharType="end"/>
        </w:r>
        <w:r>
          <w:t xml:space="preserve"> : Circuit switch</w:t>
        </w:r>
      </w:ins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  <w:tblPrChange w:id="266" w:author="Thomas HERPOEL la142806" w:date="2017-03-28T19:55:00Z">
          <w:tblPr>
            <w:tblStyle w:val="TableGrid"/>
            <w:tblW w:w="0" w:type="auto"/>
            <w:tblLook w:val="04A0" w:firstRow="1" w:lastRow="0" w:firstColumn="1" w:lastColumn="0" w:noHBand="0" w:noVBand="1"/>
          </w:tblPr>
        </w:tblPrChange>
      </w:tblPr>
      <w:tblGrid>
        <w:gridCol w:w="4530"/>
        <w:gridCol w:w="4530"/>
        <w:tblGridChange w:id="267">
          <w:tblGrid>
            <w:gridCol w:w="4530"/>
            <w:gridCol w:w="4530"/>
          </w:tblGrid>
        </w:tblGridChange>
      </w:tblGrid>
      <w:tr w:rsidR="003C66F9" w:rsidTr="003C66F9">
        <w:trPr>
          <w:ins w:id="268" w:author="Thomas HERPOEL la142806" w:date="2017-03-28T19:42:00Z"/>
        </w:trPr>
        <w:tc>
          <w:tcPr>
            <w:tcW w:w="4530" w:type="dxa"/>
            <w:tcPrChange w:id="269" w:author="Thomas HERPOEL la142806" w:date="2017-03-28T19:55:00Z">
              <w:tcPr>
                <w:tcW w:w="4530" w:type="dxa"/>
              </w:tcPr>
            </w:tcPrChange>
          </w:tcPr>
          <w:p w:rsidR="003C66F9" w:rsidRDefault="003C66F9" w:rsidP="003C66F9">
            <w:pPr>
              <w:keepNext/>
              <w:rPr>
                <w:ins w:id="270" w:author="Thomas HERPOEL la142806" w:date="2017-03-28T19:54:00Z"/>
              </w:rPr>
              <w:pPrChange w:id="271" w:author="Thomas HERPOEL la142806" w:date="2017-03-28T19:54:00Z">
                <w:pPr/>
              </w:pPrChange>
            </w:pPr>
            <w:ins w:id="272" w:author="Thomas HERPOEL la142806" w:date="2017-03-28T19:54:00Z">
              <w:r>
                <w:rPr>
                  <w:noProof/>
                  <w:lang w:val="en-US"/>
                </w:rPr>
                <w:lastRenderedPageBreak/>
                <w:drawing>
                  <wp:inline distT="0" distB="0" distL="0" distR="0">
                    <wp:extent cx="2658110" cy="3067050"/>
                    <wp:effectExtent l="0" t="0" r="8890" b="0"/>
                    <wp:docPr id="26" name="Picture 26" descr="C:\Users\Thomas\AppData\Local\Microsoft\Windows\INetCache\Content.Word\pcb_top.png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0" name="Picture 3" descr="C:\Users\Thomas\AppData\Local\Microsoft\Windows\INetCache\Content.Word\pcb_top.png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18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0"/>
                              <a:ext cx="2658110" cy="30670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a:graphicData>
                    </a:graphic>
                  </wp:inline>
                </w:drawing>
              </w:r>
            </w:ins>
          </w:p>
          <w:p w:rsidR="00A3221D" w:rsidRDefault="003C66F9" w:rsidP="003C66F9">
            <w:pPr>
              <w:pStyle w:val="Caption"/>
              <w:jc w:val="center"/>
              <w:rPr>
                <w:ins w:id="273" w:author="Thomas HERPOEL la142806" w:date="2017-03-28T19:42:00Z"/>
              </w:rPr>
              <w:pPrChange w:id="274" w:author="Thomas HERPOEL la142806" w:date="2017-03-28T19:55:00Z">
                <w:pPr/>
              </w:pPrChange>
            </w:pPr>
            <w:ins w:id="275" w:author="Thomas HERPOEL la142806" w:date="2017-03-28T19:54:00Z">
              <w:r>
                <w:t xml:space="preserve">Figure </w:t>
              </w:r>
              <w:r>
                <w:fldChar w:fldCharType="begin"/>
              </w:r>
              <w:r>
                <w:instrText xml:space="preserve"> SEQ Figure \* ARABIC </w:instrText>
              </w:r>
            </w:ins>
            <w:r>
              <w:fldChar w:fldCharType="separate"/>
            </w:r>
            <w:ins w:id="276" w:author="Thomas HERPOEL la142806" w:date="2017-03-28T19:54:00Z">
              <w:r>
                <w:rPr>
                  <w:noProof/>
                </w:rPr>
                <w:t>10</w:t>
              </w:r>
              <w:r>
                <w:fldChar w:fldCharType="end"/>
              </w:r>
              <w:r>
                <w:t>: PCB top layer</w:t>
              </w:r>
            </w:ins>
          </w:p>
        </w:tc>
        <w:tc>
          <w:tcPr>
            <w:tcW w:w="4530" w:type="dxa"/>
            <w:tcPrChange w:id="277" w:author="Thomas HERPOEL la142806" w:date="2017-03-28T19:55:00Z">
              <w:tcPr>
                <w:tcW w:w="4530" w:type="dxa"/>
              </w:tcPr>
            </w:tcPrChange>
          </w:tcPr>
          <w:p w:rsidR="003C66F9" w:rsidRDefault="003C66F9" w:rsidP="003C66F9">
            <w:pPr>
              <w:keepNext/>
              <w:rPr>
                <w:ins w:id="278" w:author="Thomas HERPOEL la142806" w:date="2017-03-28T19:55:00Z"/>
              </w:rPr>
              <w:pPrChange w:id="279" w:author="Thomas HERPOEL la142806" w:date="2017-03-28T19:55:00Z">
                <w:pPr/>
              </w:pPrChange>
            </w:pPr>
            <w:ins w:id="280" w:author="Thomas HERPOEL la142806" w:date="2017-03-28T19:54:00Z">
              <w:r>
                <w:rPr>
                  <w:noProof/>
                  <w:lang w:val="en-US"/>
                </w:rPr>
                <w:drawing>
                  <wp:inline distT="0" distB="0" distL="0" distR="0">
                    <wp:extent cx="2667434" cy="3067050"/>
                    <wp:effectExtent l="0" t="0" r="0" b="0"/>
                    <wp:docPr id="27" name="Picture 27" descr="C:\Users\Thomas\AppData\Local\Microsoft\Windows\INetCache\Content.Word\pcb_bottom.png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0" name="Picture 4" descr="C:\Users\Thomas\AppData\Local\Microsoft\Windows\INetCache\Content.Word\pcb_bottom.png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19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0"/>
                              <a:ext cx="2701907" cy="310668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a:graphicData>
                    </a:graphic>
                  </wp:inline>
                </w:drawing>
              </w:r>
            </w:ins>
          </w:p>
          <w:p w:rsidR="00A3221D" w:rsidRDefault="003C66F9" w:rsidP="003C66F9">
            <w:pPr>
              <w:pStyle w:val="Caption"/>
              <w:jc w:val="center"/>
              <w:rPr>
                <w:ins w:id="281" w:author="Thomas HERPOEL la142806" w:date="2017-03-28T19:42:00Z"/>
              </w:rPr>
              <w:pPrChange w:id="282" w:author="Thomas HERPOEL la142806" w:date="2017-03-28T19:55:00Z">
                <w:pPr/>
              </w:pPrChange>
            </w:pPr>
            <w:ins w:id="283" w:author="Thomas HERPOEL la142806" w:date="2017-03-28T19:55:00Z">
              <w:r>
                <w:t xml:space="preserve">Figure </w:t>
              </w:r>
              <w:r>
                <w:fldChar w:fldCharType="begin"/>
              </w:r>
              <w:r>
                <w:instrText xml:space="preserve"> SEQ Figure \* ARABIC </w:instrText>
              </w:r>
            </w:ins>
            <w:r>
              <w:fldChar w:fldCharType="separate"/>
            </w:r>
            <w:ins w:id="284" w:author="Thomas HERPOEL la142806" w:date="2017-03-28T19:55:00Z">
              <w:r>
                <w:rPr>
                  <w:noProof/>
                </w:rPr>
                <w:t>11</w:t>
              </w:r>
              <w:r>
                <w:fldChar w:fldCharType="end"/>
              </w:r>
              <w:r>
                <w:t xml:space="preserve"> : PCB </w:t>
              </w:r>
              <w:proofErr w:type="spellStart"/>
              <w:r>
                <w:t>bottom</w:t>
              </w:r>
              <w:proofErr w:type="spellEnd"/>
              <w:r>
                <w:t xml:space="preserve"> layer</w:t>
              </w:r>
            </w:ins>
          </w:p>
        </w:tc>
      </w:tr>
    </w:tbl>
    <w:p w:rsidR="00A3221D" w:rsidRPr="00A3221D" w:rsidRDefault="00A3221D" w:rsidP="00A3221D">
      <w:pPr>
        <w:rPr>
          <w:ins w:id="285" w:author="Thomas HERPOEL la142806" w:date="2017-03-28T19:42:00Z"/>
          <w:rPrChange w:id="286" w:author="Thomas HERPOEL la142806" w:date="2017-03-28T19:42:00Z">
            <w:rPr>
              <w:ins w:id="287" w:author="Thomas HERPOEL la142806" w:date="2017-03-28T19:42:00Z"/>
            </w:rPr>
          </w:rPrChange>
        </w:rPr>
        <w:pPrChange w:id="288" w:author="Thomas HERPOEL la142806" w:date="2017-03-28T19:42:00Z">
          <w:pPr>
            <w:pStyle w:val="Caption"/>
          </w:pPr>
        </w:pPrChange>
      </w:pPr>
    </w:p>
    <w:p w:rsidR="00CC57B9" w:rsidRPr="00882337" w:rsidDel="00882337" w:rsidRDefault="00850C6A" w:rsidP="00A3221D">
      <w:pPr>
        <w:jc w:val="center"/>
        <w:rPr>
          <w:ins w:id="289" w:author="Michael MANZELLA LA100194" w:date="2017-03-28T14:35:00Z"/>
          <w:del w:id="290" w:author="Thomas HERPOEL la142806" w:date="2017-03-28T19:16:00Z"/>
          <w:sz w:val="22"/>
          <w:rPrChange w:id="291" w:author="Thomas HERPOEL la142806" w:date="2017-03-28T19:16:00Z">
            <w:rPr>
              <w:ins w:id="292" w:author="Michael MANZELLA LA100194" w:date="2017-03-28T14:35:00Z"/>
              <w:del w:id="293" w:author="Thomas HERPOEL la142806" w:date="2017-03-28T19:16:00Z"/>
            </w:rPr>
          </w:rPrChange>
        </w:rPr>
        <w:pPrChange w:id="294" w:author="Thomas HERPOEL la142806" w:date="2017-03-28T19:41:00Z">
          <w:pPr>
            <w:pStyle w:val="ListParagraph"/>
            <w:numPr>
              <w:numId w:val="3"/>
            </w:numPr>
            <w:ind w:hanging="360"/>
          </w:pPr>
        </w:pPrChange>
      </w:pPr>
      <w:del w:id="295" w:author="Thomas HERPOEL la142806" w:date="2017-03-28T19:16:00Z">
        <w:r w:rsidRPr="00882337" w:rsidDel="00882337">
          <w:rPr>
            <w:sz w:val="22"/>
            <w:rPrChange w:id="296" w:author="Thomas HERPOEL la142806" w:date="2017-03-28T19:16:00Z">
              <w:rPr/>
            </w:rPrChange>
          </w:rPr>
          <w:delText>Conception du PCB</w:delText>
        </w:r>
      </w:del>
    </w:p>
    <w:p w:rsidR="00CC57B9" w:rsidDel="00882337" w:rsidRDefault="00CC57B9" w:rsidP="00A3221D">
      <w:pPr>
        <w:jc w:val="center"/>
        <w:rPr>
          <w:ins w:id="297" w:author="Michael MANZELLA LA100194" w:date="2017-03-28T14:35:00Z"/>
          <w:del w:id="298" w:author="Thomas HERPOEL la142806" w:date="2017-03-28T19:16:00Z"/>
        </w:rPr>
        <w:pPrChange w:id="299" w:author="Thomas HERPOEL la142806" w:date="2017-03-28T19:41:00Z">
          <w:pPr>
            <w:pStyle w:val="ListParagraph"/>
            <w:numPr>
              <w:numId w:val="3"/>
            </w:numPr>
            <w:ind w:hanging="360"/>
          </w:pPr>
        </w:pPrChange>
      </w:pPr>
      <w:ins w:id="300" w:author="Michael MANZELLA LA100194" w:date="2017-03-28T14:35:00Z">
        <w:del w:id="301" w:author="Thomas HERPOEL la142806" w:date="2017-03-28T19:16:00Z">
          <w:r w:rsidDel="00882337">
            <w:delText>Réception des PCB</w:delText>
          </w:r>
        </w:del>
      </w:ins>
    </w:p>
    <w:p w:rsidR="00850C6A" w:rsidDel="00882337" w:rsidRDefault="00CC57B9" w:rsidP="00A3221D">
      <w:pPr>
        <w:jc w:val="center"/>
        <w:rPr>
          <w:del w:id="302" w:author="Thomas HERPOEL la142806" w:date="2017-03-28T19:16:00Z"/>
        </w:rPr>
        <w:pPrChange w:id="303" w:author="Thomas HERPOEL la142806" w:date="2017-03-28T19:41:00Z">
          <w:pPr>
            <w:pStyle w:val="ListParagraph"/>
            <w:numPr>
              <w:numId w:val="3"/>
            </w:numPr>
            <w:ind w:hanging="360"/>
          </w:pPr>
        </w:pPrChange>
      </w:pPr>
      <w:ins w:id="304" w:author="Michael MANZELLA LA100194" w:date="2017-03-28T14:35:00Z">
        <w:del w:id="305" w:author="Thomas HERPOEL la142806" w:date="2017-03-28T19:16:00Z">
          <w:r w:rsidDel="00882337">
            <w:delText>Attente d’un composant (erreur lors de la première commande)</w:delText>
          </w:r>
        </w:del>
      </w:ins>
      <w:del w:id="306" w:author="Thomas HERPOEL la142806" w:date="2017-03-28T19:16:00Z">
        <w:r w:rsidR="00850C6A" w:rsidDel="00882337">
          <w:delText>(en attente de la réception)</w:delText>
        </w:r>
      </w:del>
    </w:p>
    <w:p w:rsidR="00850C6A" w:rsidRPr="00CC57B9" w:rsidRDefault="00850C6A" w:rsidP="00A3221D">
      <w:pPr>
        <w:jc w:val="center"/>
        <w:rPr>
          <w:rPrChange w:id="307" w:author="Michael MANZELLA LA100194" w:date="2017-03-28T14:36:00Z">
            <w:rPr/>
          </w:rPrChange>
        </w:rPr>
        <w:pPrChange w:id="308" w:author="Thomas HERPOEL la142806" w:date="2017-03-28T19:41:00Z">
          <w:pPr>
            <w:pStyle w:val="ListParagraph"/>
            <w:numPr>
              <w:numId w:val="3"/>
            </w:numPr>
            <w:ind w:hanging="360"/>
          </w:pPr>
        </w:pPrChange>
      </w:pPr>
      <w:del w:id="309" w:author="Michael MANZELLA LA100194" w:date="2017-03-28T14:36:00Z">
        <w:r w:rsidRPr="00CC57B9" w:rsidDel="00CC57B9">
          <w:rPr>
            <w:rPrChange w:id="310" w:author="Michael MANZELLA LA100194" w:date="2017-03-28T14:36:00Z">
              <w:rPr/>
            </w:rPrChange>
          </w:rPr>
          <w:delText>Réception des connecteurs pour les caméras</w:delText>
        </w:r>
      </w:del>
    </w:p>
    <w:p w:rsidR="00590F76" w:rsidRPr="00882337" w:rsidRDefault="00590F76" w:rsidP="00BC391D">
      <w:pPr>
        <w:rPr>
          <w:rStyle w:val="SubtleEmphasis"/>
          <w:rPrChange w:id="311" w:author="Thomas HERPOEL la142806" w:date="2017-03-28T19:18:00Z">
            <w:rPr>
              <w:sz w:val="22"/>
            </w:rPr>
          </w:rPrChange>
        </w:rPr>
      </w:pPr>
      <w:r w:rsidRPr="00882337">
        <w:rPr>
          <w:rStyle w:val="SubtleEmphasis"/>
          <w:rPrChange w:id="312" w:author="Thomas HERPOEL la142806" w:date="2017-03-28T19:18:00Z">
            <w:rPr>
              <w:sz w:val="22"/>
            </w:rPr>
          </w:rPrChange>
        </w:rPr>
        <w:t>WP_06 : Circuit de protection (moteur pas à pas)</w:t>
      </w:r>
    </w:p>
    <w:p w:rsidR="00590F76" w:rsidRPr="00BC482C" w:rsidRDefault="00BC482C" w:rsidP="00BC482C">
      <w:pPr>
        <w:pStyle w:val="ListParagraph"/>
        <w:numPr>
          <w:ilvl w:val="0"/>
          <w:numId w:val="3"/>
        </w:numPr>
        <w:rPr>
          <w:sz w:val="22"/>
        </w:rPr>
      </w:pPr>
      <w:r>
        <w:rPr>
          <w:sz w:val="22"/>
        </w:rPr>
        <w:t xml:space="preserve">Choix de la configuration </w:t>
      </w:r>
      <w:ins w:id="313" w:author="Michael MANZELLA LA100194" w:date="2017-03-28T14:36:00Z">
        <w:r w:rsidR="00CC57B9">
          <w:rPr>
            <w:sz w:val="22"/>
          </w:rPr>
          <w:t>hardware (broche du module de contrôle du moteur "</w:t>
        </w:r>
        <w:proofErr w:type="spellStart"/>
        <w:r w:rsidR="00CC57B9">
          <w:rPr>
            <w:sz w:val="22"/>
          </w:rPr>
          <w:t>enable</w:t>
        </w:r>
      </w:ins>
      <w:proofErr w:type="spellEnd"/>
      <w:ins w:id="314" w:author="Michael MANZELLA LA100194" w:date="2017-03-28T14:37:00Z">
        <w:r w:rsidR="00CC57B9">
          <w:rPr>
            <w:sz w:val="22"/>
          </w:rPr>
          <w:t>" mise à la masse)</w:t>
        </w:r>
      </w:ins>
      <w:del w:id="315" w:author="Michael MANZELLA LA100194" w:date="2017-03-28T14:36:00Z">
        <w:r w:rsidDel="00CC57B9">
          <w:rPr>
            <w:sz w:val="22"/>
          </w:rPr>
          <w:delText>software ou l’utilisation d’un switch</w:delText>
        </w:r>
      </w:del>
    </w:p>
    <w:p w:rsidR="00590F76" w:rsidRPr="00882337" w:rsidRDefault="00590F76" w:rsidP="00BC391D">
      <w:pPr>
        <w:rPr>
          <w:rStyle w:val="SubtleEmphasis"/>
          <w:rPrChange w:id="316" w:author="Thomas HERPOEL la142806" w:date="2017-03-28T19:18:00Z">
            <w:rPr>
              <w:sz w:val="22"/>
            </w:rPr>
          </w:rPrChange>
        </w:rPr>
      </w:pPr>
      <w:r w:rsidRPr="00882337">
        <w:rPr>
          <w:rStyle w:val="SubtleEmphasis"/>
          <w:rPrChange w:id="317" w:author="Thomas HERPOEL la142806" w:date="2017-03-28T19:18:00Z">
            <w:rPr>
              <w:sz w:val="22"/>
            </w:rPr>
          </w:rPrChange>
        </w:rPr>
        <w:t>WP_08 : Programmation commande moteur</w:t>
      </w:r>
    </w:p>
    <w:p w:rsidR="00590F76" w:rsidRDefault="00BC482C" w:rsidP="00BC482C">
      <w:pPr>
        <w:pStyle w:val="ListParagraph"/>
        <w:numPr>
          <w:ilvl w:val="0"/>
          <w:numId w:val="3"/>
        </w:numPr>
        <w:rPr>
          <w:ins w:id="318" w:author="Michael MANZELLA LA100194" w:date="2017-03-28T14:37:00Z"/>
          <w:sz w:val="22"/>
        </w:rPr>
      </w:pPr>
      <w:r>
        <w:rPr>
          <w:sz w:val="22"/>
        </w:rPr>
        <w:t>Modification de la programmation du programme précédent</w:t>
      </w:r>
    </w:p>
    <w:p w:rsidR="00CC57B9" w:rsidRDefault="00CC57B9" w:rsidP="00BC482C">
      <w:pPr>
        <w:pStyle w:val="ListParagraph"/>
        <w:numPr>
          <w:ilvl w:val="0"/>
          <w:numId w:val="3"/>
        </w:numPr>
        <w:rPr>
          <w:ins w:id="319" w:author="Michael MANZELLA LA100194" w:date="2017-03-28T14:37:00Z"/>
          <w:sz w:val="22"/>
        </w:rPr>
      </w:pPr>
      <w:ins w:id="320" w:author="Michael MANZELLA LA100194" w:date="2017-03-28T14:37:00Z">
        <w:r>
          <w:rPr>
            <w:sz w:val="22"/>
          </w:rPr>
          <w:t>Commande de test fonctionnelle</w:t>
        </w:r>
      </w:ins>
    </w:p>
    <w:p w:rsidR="00CC57B9" w:rsidRDefault="00CC57B9" w:rsidP="00BC482C">
      <w:pPr>
        <w:pStyle w:val="ListParagraph"/>
        <w:numPr>
          <w:ilvl w:val="0"/>
          <w:numId w:val="3"/>
        </w:numPr>
        <w:rPr>
          <w:ins w:id="321" w:author="Michael MANZELLA LA100194" w:date="2017-03-28T14:39:00Z"/>
          <w:sz w:val="22"/>
        </w:rPr>
      </w:pPr>
      <w:ins w:id="322" w:author="Michael MANZELLA LA100194" w:date="2017-03-28T14:37:00Z">
        <w:r>
          <w:rPr>
            <w:sz w:val="22"/>
          </w:rPr>
          <w:t>Définition de la séquence de fonctionnement</w:t>
        </w:r>
      </w:ins>
    </w:p>
    <w:p w:rsidR="00CC57B9" w:rsidRPr="00882337" w:rsidRDefault="00CC57B9">
      <w:pPr>
        <w:rPr>
          <w:ins w:id="323" w:author="Michael MANZELLA LA100194" w:date="2017-03-28T14:40:00Z"/>
          <w:rStyle w:val="SubtleEmphasis"/>
          <w:rPrChange w:id="324" w:author="Thomas HERPOEL la142806" w:date="2017-03-28T19:18:00Z">
            <w:rPr>
              <w:ins w:id="325" w:author="Michael MANZELLA LA100194" w:date="2017-03-28T14:40:00Z"/>
              <w:sz w:val="22"/>
            </w:rPr>
          </w:rPrChange>
        </w:rPr>
        <w:pPrChange w:id="326" w:author="Michael MANZELLA LA100194" w:date="2017-03-28T14:39:00Z">
          <w:pPr>
            <w:pStyle w:val="ListParagraph"/>
            <w:numPr>
              <w:numId w:val="3"/>
            </w:numPr>
            <w:ind w:hanging="360"/>
          </w:pPr>
        </w:pPrChange>
      </w:pPr>
      <w:ins w:id="327" w:author="Michael MANZELLA LA100194" w:date="2017-03-28T14:39:00Z">
        <w:r w:rsidRPr="00882337">
          <w:rPr>
            <w:rStyle w:val="SubtleEmphasis"/>
            <w:rPrChange w:id="328" w:author="Thomas HERPOEL la142806" w:date="2017-03-28T19:18:00Z">
              <w:rPr>
                <w:sz w:val="22"/>
              </w:rPr>
            </w:rPrChange>
          </w:rPr>
          <w:t>WP_09</w:t>
        </w:r>
      </w:ins>
      <w:ins w:id="329" w:author="Michael MANZELLA LA100194" w:date="2017-03-28T14:40:00Z">
        <w:r w:rsidRPr="00882337">
          <w:rPr>
            <w:rStyle w:val="SubtleEmphasis"/>
            <w:rPrChange w:id="330" w:author="Thomas HERPOEL la142806" w:date="2017-03-28T19:18:00Z">
              <w:rPr>
                <w:sz w:val="22"/>
              </w:rPr>
            </w:rPrChange>
          </w:rPr>
          <w:t> </w:t>
        </w:r>
      </w:ins>
      <w:ins w:id="331" w:author="Michael MANZELLA LA100194" w:date="2017-03-28T14:39:00Z">
        <w:r w:rsidRPr="00882337">
          <w:rPr>
            <w:rStyle w:val="SubtleEmphasis"/>
            <w:rPrChange w:id="332" w:author="Thomas HERPOEL la142806" w:date="2017-03-28T19:18:00Z">
              <w:rPr>
                <w:sz w:val="22"/>
              </w:rPr>
            </w:rPrChange>
          </w:rPr>
          <w:t>:</w:t>
        </w:r>
      </w:ins>
      <w:ins w:id="333" w:author="Michael MANZELLA LA100194" w:date="2017-03-28T14:40:00Z">
        <w:r w:rsidRPr="00882337">
          <w:rPr>
            <w:rStyle w:val="SubtleEmphasis"/>
            <w:rPrChange w:id="334" w:author="Thomas HERPOEL la142806" w:date="2017-03-28T19:18:00Z">
              <w:rPr>
                <w:sz w:val="22"/>
              </w:rPr>
            </w:rPrChange>
          </w:rPr>
          <w:t xml:space="preserve"> Interface homme-machine</w:t>
        </w:r>
      </w:ins>
    </w:p>
    <w:p w:rsidR="00CC57B9" w:rsidRDefault="00CC57B9" w:rsidP="00CC57B9">
      <w:pPr>
        <w:pStyle w:val="ListParagraph"/>
        <w:numPr>
          <w:ilvl w:val="0"/>
          <w:numId w:val="3"/>
        </w:numPr>
        <w:rPr>
          <w:ins w:id="335" w:author="Michael MANZELLA LA100194" w:date="2017-03-28T14:40:00Z"/>
          <w:sz w:val="22"/>
        </w:rPr>
      </w:pPr>
      <w:ins w:id="336" w:author="Michael MANZELLA LA100194" w:date="2017-03-28T14:40:00Z">
        <w:r>
          <w:rPr>
            <w:sz w:val="22"/>
          </w:rPr>
          <w:t>En attente de la réception de l’écran TFT 320x480 pixels tactile, utilisation d’un écran LCD 2 lignes 16 caractères</w:t>
        </w:r>
      </w:ins>
    </w:p>
    <w:p w:rsidR="00CC57B9" w:rsidRDefault="00CC57B9" w:rsidP="00166A98">
      <w:pPr>
        <w:pStyle w:val="ListParagraph"/>
        <w:numPr>
          <w:ilvl w:val="0"/>
          <w:numId w:val="3"/>
        </w:numPr>
        <w:rPr>
          <w:ins w:id="337" w:author="Michael MANZELLA LA100194" w:date="2017-03-28T14:40:00Z"/>
          <w:sz w:val="22"/>
        </w:rPr>
      </w:pPr>
      <w:ins w:id="338" w:author="Michael MANZELLA LA100194" w:date="2017-03-28T14:40:00Z">
        <w:r>
          <w:rPr>
            <w:sz w:val="22"/>
          </w:rPr>
          <w:t>Réception de l’écran tactile et de sa configuration</w:t>
        </w:r>
      </w:ins>
    </w:p>
    <w:p w:rsidR="00CC57B9" w:rsidRPr="00882337" w:rsidRDefault="00CC57B9" w:rsidP="00CC57B9">
      <w:pPr>
        <w:rPr>
          <w:ins w:id="339" w:author="Michael MANZELLA LA100194" w:date="2017-03-28T14:40:00Z"/>
          <w:rStyle w:val="SubtleEmphasis"/>
          <w:rPrChange w:id="340" w:author="Thomas HERPOEL la142806" w:date="2017-03-28T19:18:00Z">
            <w:rPr>
              <w:ins w:id="341" w:author="Michael MANZELLA LA100194" w:date="2017-03-28T14:40:00Z"/>
              <w:sz w:val="22"/>
            </w:rPr>
          </w:rPrChange>
        </w:rPr>
      </w:pPr>
      <w:ins w:id="342" w:author="Michael MANZELLA LA100194" w:date="2017-03-28T14:40:00Z">
        <w:r w:rsidRPr="00882337">
          <w:rPr>
            <w:rStyle w:val="SubtleEmphasis"/>
            <w:rPrChange w:id="343" w:author="Thomas HERPOEL la142806" w:date="2017-03-28T19:18:00Z">
              <w:rPr>
                <w:sz w:val="22"/>
              </w:rPr>
            </w:rPrChange>
          </w:rPr>
          <w:t>WP_10 : Système d’alimentation</w:t>
        </w:r>
      </w:ins>
    </w:p>
    <w:p w:rsidR="00CC57B9" w:rsidRPr="00CC57B9" w:rsidRDefault="00CC57B9" w:rsidP="00166A98">
      <w:pPr>
        <w:pStyle w:val="ListParagraph"/>
        <w:numPr>
          <w:ilvl w:val="0"/>
          <w:numId w:val="3"/>
        </w:numPr>
        <w:rPr>
          <w:sz w:val="22"/>
          <w:rPrChange w:id="344" w:author="Michael MANZELLA LA100194" w:date="2017-03-28T14:40:00Z">
            <w:rPr/>
          </w:rPrChange>
        </w:rPr>
      </w:pPr>
      <w:ins w:id="345" w:author="Michael MANZELLA LA100194" w:date="2017-03-28T14:40:00Z">
        <w:r>
          <w:rPr>
            <w:sz w:val="22"/>
          </w:rPr>
          <w:t>Réception du bloc d’alimentation 12V 2A</w:t>
        </w:r>
      </w:ins>
    </w:p>
    <w:p w:rsidR="00590F76" w:rsidRPr="00882337" w:rsidRDefault="00590F76" w:rsidP="00BC391D">
      <w:pPr>
        <w:rPr>
          <w:rStyle w:val="SubtleEmphasis"/>
          <w:rPrChange w:id="346" w:author="Thomas HERPOEL la142806" w:date="2017-03-28T19:18:00Z">
            <w:rPr>
              <w:sz w:val="22"/>
            </w:rPr>
          </w:rPrChange>
        </w:rPr>
      </w:pPr>
      <w:r w:rsidRPr="00882337">
        <w:rPr>
          <w:rStyle w:val="SubtleEmphasis"/>
          <w:rPrChange w:id="347" w:author="Thomas HERPOEL la142806" w:date="2017-03-28T19:18:00Z">
            <w:rPr>
              <w:sz w:val="22"/>
            </w:rPr>
          </w:rPrChange>
        </w:rPr>
        <w:t xml:space="preserve">WP_11 : Programmation </w:t>
      </w:r>
      <w:proofErr w:type="spellStart"/>
      <w:r w:rsidRPr="00882337">
        <w:rPr>
          <w:rStyle w:val="SubtleEmphasis"/>
          <w:rPrChange w:id="348" w:author="Thomas HERPOEL la142806" w:date="2017-03-28T19:18:00Z">
            <w:rPr>
              <w:sz w:val="22"/>
            </w:rPr>
          </w:rPrChange>
        </w:rPr>
        <w:t>Raspberry</w:t>
      </w:r>
      <w:proofErr w:type="spellEnd"/>
      <w:r w:rsidRPr="00882337">
        <w:rPr>
          <w:rStyle w:val="SubtleEmphasis"/>
          <w:rPrChange w:id="349" w:author="Thomas HERPOEL la142806" w:date="2017-03-28T19:18:00Z">
            <w:rPr>
              <w:sz w:val="22"/>
            </w:rPr>
          </w:rPrChange>
        </w:rPr>
        <w:t xml:space="preserve"> Pi (configuration, </w:t>
      </w:r>
      <w:del w:id="350" w:author="Thomas HERPOEL la142806" w:date="2017-03-28T19:18:00Z">
        <w:r w:rsidRPr="00882337" w:rsidDel="00882337">
          <w:rPr>
            <w:rStyle w:val="SubtleEmphasis"/>
            <w:rPrChange w:id="351" w:author="Thomas HERPOEL la142806" w:date="2017-03-28T19:18:00Z">
              <w:rPr>
                <w:sz w:val="22"/>
              </w:rPr>
            </w:rPrChange>
          </w:rPr>
          <w:delText>communication,…</w:delText>
        </w:r>
      </w:del>
      <w:ins w:id="352" w:author="Thomas HERPOEL la142806" w:date="2017-03-28T19:18:00Z">
        <w:r w:rsidR="00882337" w:rsidRPr="00882337">
          <w:rPr>
            <w:rStyle w:val="SubtleEmphasis"/>
            <w:rPrChange w:id="353" w:author="Thomas HERPOEL la142806" w:date="2017-03-28T19:18:00Z">
              <w:rPr>
                <w:rStyle w:val="SubtleEmphasis"/>
              </w:rPr>
            </w:rPrChange>
          </w:rPr>
          <w:t>communication, …</w:t>
        </w:r>
      </w:ins>
      <w:r w:rsidRPr="00882337">
        <w:rPr>
          <w:rStyle w:val="SubtleEmphasis"/>
          <w:rPrChange w:id="354" w:author="Thomas HERPOEL la142806" w:date="2017-03-28T19:18:00Z">
            <w:rPr>
              <w:sz w:val="22"/>
            </w:rPr>
          </w:rPrChange>
        </w:rPr>
        <w:t>)</w:t>
      </w:r>
    </w:p>
    <w:p w:rsidR="00590F76" w:rsidRDefault="00CC57B9" w:rsidP="00613C17">
      <w:pPr>
        <w:pStyle w:val="ListParagraph"/>
        <w:numPr>
          <w:ilvl w:val="0"/>
          <w:numId w:val="3"/>
        </w:numPr>
        <w:rPr>
          <w:ins w:id="355" w:author="Michael MANZELLA LA100194" w:date="2017-03-28T14:41:00Z"/>
          <w:sz w:val="22"/>
        </w:rPr>
      </w:pPr>
      <w:ins w:id="356" w:author="Michael MANZELLA LA100194" w:date="2017-03-28T14:40:00Z">
        <w:r>
          <w:rPr>
            <w:sz w:val="22"/>
          </w:rPr>
          <w:t>Suite et fin de la configuration</w:t>
        </w:r>
      </w:ins>
      <w:del w:id="357" w:author="Michael MANZELLA LA100194" w:date="2017-03-28T14:40:00Z">
        <w:r w:rsidR="00613C17" w:rsidDel="00CC57B9">
          <w:rPr>
            <w:sz w:val="22"/>
          </w:rPr>
          <w:delText xml:space="preserve">Test </w:delText>
        </w:r>
      </w:del>
      <w:ins w:id="358" w:author="Michael MANZELLA LA100194" w:date="2017-03-28T14:40:00Z">
        <w:r>
          <w:rPr>
            <w:sz w:val="22"/>
          </w:rPr>
          <w:t xml:space="preserve"> </w:t>
        </w:r>
      </w:ins>
      <w:r w:rsidR="00613C17">
        <w:rPr>
          <w:sz w:val="22"/>
        </w:rPr>
        <w:t xml:space="preserve">de </w:t>
      </w:r>
      <w:del w:id="359" w:author="Michael MANZELLA LA100194" w:date="2017-03-28T14:40:00Z">
        <w:r w:rsidR="00613C17" w:rsidDel="00CC57B9">
          <w:rPr>
            <w:sz w:val="22"/>
          </w:rPr>
          <w:delText>l’ut</w:delText>
        </w:r>
      </w:del>
      <w:del w:id="360" w:author="Michael MANZELLA LA100194" w:date="2017-03-28T14:41:00Z">
        <w:r w:rsidR="00613C17" w:rsidDel="00CC57B9">
          <w:rPr>
            <w:sz w:val="22"/>
          </w:rPr>
          <w:delText xml:space="preserve">ilisation de </w:delText>
        </w:r>
      </w:del>
      <w:r w:rsidR="00613C17">
        <w:rPr>
          <w:sz w:val="22"/>
        </w:rPr>
        <w:t xml:space="preserve">l’USART </w:t>
      </w:r>
    </w:p>
    <w:p w:rsidR="00CC57B9" w:rsidRDefault="00CC57B9" w:rsidP="00613C17">
      <w:pPr>
        <w:pStyle w:val="ListParagraph"/>
        <w:numPr>
          <w:ilvl w:val="0"/>
          <w:numId w:val="3"/>
        </w:numPr>
        <w:rPr>
          <w:sz w:val="22"/>
        </w:rPr>
      </w:pPr>
      <w:ins w:id="361" w:author="Michael MANZELLA LA100194" w:date="2017-03-28T14:41:00Z">
        <w:r>
          <w:rPr>
            <w:sz w:val="22"/>
          </w:rPr>
          <w:t>Tests commandes moteurs</w:t>
        </w:r>
      </w:ins>
    </w:p>
    <w:p w:rsidR="00613C17" w:rsidRPr="00613C17" w:rsidRDefault="00613C17" w:rsidP="00613C17">
      <w:pPr>
        <w:pStyle w:val="ListParagraph"/>
        <w:numPr>
          <w:ilvl w:val="0"/>
          <w:numId w:val="3"/>
        </w:numPr>
        <w:rPr>
          <w:sz w:val="22"/>
        </w:rPr>
      </w:pPr>
      <w:r>
        <w:rPr>
          <w:sz w:val="22"/>
        </w:rPr>
        <w:t xml:space="preserve">Installation complète de la bibliothèque </w:t>
      </w:r>
      <w:proofErr w:type="spellStart"/>
      <w:r>
        <w:rPr>
          <w:sz w:val="22"/>
        </w:rPr>
        <w:t>OpenCV</w:t>
      </w:r>
      <w:proofErr w:type="spellEnd"/>
      <w:r>
        <w:rPr>
          <w:sz w:val="22"/>
        </w:rPr>
        <w:t xml:space="preserve"> pour le </w:t>
      </w:r>
      <w:proofErr w:type="spellStart"/>
      <w:r>
        <w:rPr>
          <w:sz w:val="22"/>
        </w:rPr>
        <w:t>Raspberry</w:t>
      </w:r>
      <w:proofErr w:type="spellEnd"/>
      <w:r>
        <w:rPr>
          <w:sz w:val="22"/>
        </w:rPr>
        <w:t xml:space="preserve"> Pi</w:t>
      </w:r>
    </w:p>
    <w:p w:rsidR="00542724" w:rsidDel="00882337" w:rsidRDefault="00542724">
      <w:pPr>
        <w:rPr>
          <w:del w:id="362" w:author="Thomas HERPOEL la142806" w:date="2017-03-28T19:19:00Z"/>
          <w:sz w:val="22"/>
        </w:rPr>
      </w:pPr>
      <w:del w:id="363" w:author="Thomas HERPOEL la142806" w:date="2017-03-28T19:19:00Z">
        <w:r w:rsidDel="00882337">
          <w:rPr>
            <w:sz w:val="22"/>
          </w:rPr>
          <w:lastRenderedPageBreak/>
          <w:br w:type="page"/>
        </w:r>
      </w:del>
    </w:p>
    <w:p w:rsidR="00BC391D" w:rsidRDefault="00BC391D" w:rsidP="00882337">
      <w:pPr>
        <w:pStyle w:val="Heading1"/>
        <w:jc w:val="left"/>
        <w:pPrChange w:id="364" w:author="Thomas HERPOEL la142806" w:date="2017-03-28T19:19:00Z">
          <w:pPr>
            <w:pStyle w:val="ListParagraph"/>
            <w:numPr>
              <w:numId w:val="2"/>
            </w:numPr>
            <w:ind w:hanging="360"/>
            <w:outlineLvl w:val="0"/>
          </w:pPr>
        </w:pPrChange>
      </w:pPr>
      <w:bookmarkStart w:id="365" w:name="_Toc478490604"/>
      <w:r>
        <w:t>Problèmes techniques</w:t>
      </w:r>
      <w:bookmarkEnd w:id="365"/>
    </w:p>
    <w:p w:rsidR="00B43151" w:rsidRDefault="00B43151" w:rsidP="00B43151">
      <w:pPr>
        <w:rPr>
          <w:sz w:val="22"/>
        </w:rPr>
      </w:pPr>
      <w:r w:rsidRPr="00B43151">
        <w:rPr>
          <w:sz w:val="22"/>
        </w:rPr>
        <w:t>WP_04 : Modification de la structure actuelle</w:t>
      </w:r>
    </w:p>
    <w:p w:rsidR="00B43151" w:rsidRDefault="00B43151" w:rsidP="00B43151">
      <w:pPr>
        <w:pStyle w:val="ListParagraph"/>
        <w:numPr>
          <w:ilvl w:val="0"/>
          <w:numId w:val="4"/>
        </w:numPr>
        <w:rPr>
          <w:ins w:id="366" w:author="Thomas HERPOEL la142806" w:date="2017-03-28T19:22:00Z"/>
          <w:sz w:val="22"/>
        </w:rPr>
      </w:pPr>
      <w:r>
        <w:rPr>
          <w:sz w:val="22"/>
        </w:rPr>
        <w:t>Recherche d’une solution efficace pour la partie mobile plus difficile que prévue</w:t>
      </w:r>
      <w:ins w:id="367" w:author="Michael MANZELLA LA100194" w:date="2017-03-28T14:42:00Z">
        <w:r w:rsidR="00166A98">
          <w:rPr>
            <w:sz w:val="22"/>
          </w:rPr>
          <w:t xml:space="preserve"> </w:t>
        </w:r>
      </w:ins>
    </w:p>
    <w:p w:rsidR="000560EF" w:rsidRDefault="000560EF" w:rsidP="000560EF">
      <w:pPr>
        <w:rPr>
          <w:ins w:id="368" w:author="Thomas HERPOEL la142806" w:date="2017-03-28T19:22:00Z"/>
          <w:sz w:val="22"/>
        </w:rPr>
        <w:pPrChange w:id="369" w:author="Thomas HERPOEL la142806" w:date="2017-03-28T19:22:00Z">
          <w:pPr>
            <w:pStyle w:val="ListParagraph"/>
            <w:numPr>
              <w:numId w:val="4"/>
            </w:numPr>
            <w:ind w:hanging="360"/>
          </w:pPr>
        </w:pPrChange>
      </w:pPr>
      <w:ins w:id="370" w:author="Thomas HERPOEL la142806" w:date="2017-03-28T19:22:00Z">
        <w:r>
          <w:rPr>
            <w:sz w:val="22"/>
          </w:rPr>
          <w:t>WP_05 : Conception d’un module switch caméra (PCB)</w:t>
        </w:r>
      </w:ins>
    </w:p>
    <w:p w:rsidR="000560EF" w:rsidRDefault="000560EF" w:rsidP="000560EF">
      <w:pPr>
        <w:pStyle w:val="ListParagraph"/>
        <w:numPr>
          <w:ilvl w:val="0"/>
          <w:numId w:val="5"/>
        </w:numPr>
        <w:rPr>
          <w:ins w:id="371" w:author="Thomas HERPOEL la142806" w:date="2017-03-28T19:31:00Z"/>
          <w:sz w:val="22"/>
        </w:rPr>
        <w:pPrChange w:id="372" w:author="Thomas HERPOEL la142806" w:date="2017-03-28T19:22:00Z">
          <w:pPr>
            <w:pStyle w:val="ListParagraph"/>
            <w:numPr>
              <w:numId w:val="4"/>
            </w:numPr>
            <w:ind w:hanging="360"/>
          </w:pPr>
        </w:pPrChange>
      </w:pPr>
      <w:ins w:id="373" w:author="Thomas HERPOEL la142806" w:date="2017-03-28T19:22:00Z">
        <w:r>
          <w:rPr>
            <w:sz w:val="22"/>
          </w:rPr>
          <w:t>Ma</w:t>
        </w:r>
        <w:r w:rsidR="00764EE9">
          <w:rPr>
            <w:sz w:val="22"/>
          </w:rPr>
          <w:t>uvais choix de composant. Le circuit SN74HCT</w:t>
        </w:r>
      </w:ins>
      <w:ins w:id="374" w:author="Thomas HERPOEL la142806" w:date="2017-03-28T19:29:00Z">
        <w:r w:rsidR="00764EE9">
          <w:rPr>
            <w:sz w:val="22"/>
          </w:rPr>
          <w:t xml:space="preserve">157 est un simple multiplexeur. Or dans notre cas, il faut un circuit qui permette le passage des signaux dans </w:t>
        </w:r>
      </w:ins>
      <w:ins w:id="375" w:author="Thomas HERPOEL la142806" w:date="2017-03-28T19:42:00Z">
        <w:r w:rsidR="00A3221D">
          <w:rPr>
            <w:sz w:val="22"/>
          </w:rPr>
          <w:t>les deux directions</w:t>
        </w:r>
      </w:ins>
      <w:ins w:id="376" w:author="Thomas HERPOEL la142806" w:date="2017-03-28T19:29:00Z">
        <w:r w:rsidR="00764EE9">
          <w:rPr>
            <w:sz w:val="22"/>
          </w:rPr>
          <w:t xml:space="preserve">. </w:t>
        </w:r>
      </w:ins>
      <w:ins w:id="377" w:author="Thomas HERPOEL la142806" w:date="2017-03-28T19:30:00Z">
        <w:r w:rsidR="00764EE9">
          <w:rPr>
            <w:sz w:val="22"/>
          </w:rPr>
          <w:t xml:space="preserve">Une autre puce ayant le </w:t>
        </w:r>
      </w:ins>
      <w:ins w:id="378" w:author="Thomas HERPOEL la142806" w:date="2017-03-28T19:42:00Z">
        <w:r w:rsidR="00A3221D">
          <w:rPr>
            <w:sz w:val="22"/>
          </w:rPr>
          <w:t>même</w:t>
        </w:r>
      </w:ins>
      <w:ins w:id="379" w:author="Thomas HERPOEL la142806" w:date="2017-03-28T19:30:00Z">
        <w:r w:rsidR="00764EE9">
          <w:rPr>
            <w:sz w:val="22"/>
          </w:rPr>
          <w:t xml:space="preserve"> </w:t>
        </w:r>
        <w:proofErr w:type="spellStart"/>
        <w:r w:rsidR="00764EE9">
          <w:rPr>
            <w:sz w:val="22"/>
          </w:rPr>
          <w:t>pinout</w:t>
        </w:r>
        <w:proofErr w:type="spellEnd"/>
        <w:r w:rsidR="00764EE9">
          <w:rPr>
            <w:sz w:val="22"/>
          </w:rPr>
          <w:t xml:space="preserve"> dans le même package et offrant cette possibilité a été trouvée et commandée : </w:t>
        </w:r>
      </w:ins>
      <w:ins w:id="380" w:author="Thomas HERPOEL la142806" w:date="2017-03-28T19:31:00Z">
        <w:r w:rsidR="00764EE9">
          <w:rPr>
            <w:sz w:val="22"/>
          </w:rPr>
          <w:t>le circuit SN74CBTLV3257D.</w:t>
        </w:r>
      </w:ins>
      <w:ins w:id="381" w:author="Thomas HERPOEL la142806" w:date="2017-03-28T19:34:00Z">
        <w:r w:rsidR="00A3221D">
          <w:rPr>
            <w:sz w:val="22"/>
          </w:rPr>
          <w:t xml:space="preserve"> Il est commandé.</w:t>
        </w:r>
      </w:ins>
    </w:p>
    <w:p w:rsidR="007210ED" w:rsidRPr="007210ED" w:rsidRDefault="00764EE9" w:rsidP="007210ED">
      <w:pPr>
        <w:pStyle w:val="ListParagraph"/>
        <w:numPr>
          <w:ilvl w:val="0"/>
          <w:numId w:val="5"/>
        </w:numPr>
        <w:rPr>
          <w:sz w:val="22"/>
          <w:rPrChange w:id="382" w:author="Thomas HERPOEL la142806" w:date="2017-03-28T19:32:00Z">
            <w:rPr/>
          </w:rPrChange>
        </w:rPr>
        <w:pPrChange w:id="383" w:author="Thomas HERPOEL la142806" w:date="2017-03-28T19:32:00Z">
          <w:pPr>
            <w:pStyle w:val="ListParagraph"/>
            <w:numPr>
              <w:numId w:val="4"/>
            </w:numPr>
            <w:ind w:hanging="360"/>
          </w:pPr>
        </w:pPrChange>
      </w:pPr>
      <w:ins w:id="384" w:author="Thomas HERPOEL la142806" w:date="2017-03-28T19:31:00Z">
        <w:r>
          <w:rPr>
            <w:sz w:val="22"/>
          </w:rPr>
          <w:t xml:space="preserve">Le PCB soudé ne fonctionne pas. La soudure de la puce en package QFN est </w:t>
        </w:r>
      </w:ins>
      <w:ins w:id="385" w:author="Thomas HERPOEL la142806" w:date="2017-03-28T19:32:00Z">
        <w:r w:rsidR="007210ED">
          <w:rPr>
            <w:sz w:val="22"/>
          </w:rPr>
          <w:t>peut-être</w:t>
        </w:r>
      </w:ins>
      <w:ins w:id="386" w:author="Thomas HERPOEL la142806" w:date="2017-03-28T19:31:00Z">
        <w:r>
          <w:rPr>
            <w:sz w:val="22"/>
          </w:rPr>
          <w:t xml:space="preserve"> responsable. </w:t>
        </w:r>
      </w:ins>
      <w:ins w:id="387" w:author="Thomas HERPOEL la142806" w:date="2017-03-28T19:32:00Z">
        <w:r>
          <w:rPr>
            <w:sz w:val="22"/>
          </w:rPr>
          <w:t>Une solution à ce problème n’est pas encore trouvée.</w:t>
        </w:r>
        <w:r w:rsidR="007210ED">
          <w:rPr>
            <w:sz w:val="22"/>
          </w:rPr>
          <w:t xml:space="preserve"> Une autre cause pourrait être la haute fréquence des signaux MIPI CSI des caméras. </w:t>
        </w:r>
      </w:ins>
      <w:ins w:id="388" w:author="Thomas HERPOEL la142806" w:date="2017-03-28T19:33:00Z">
        <w:r w:rsidR="007210ED">
          <w:rPr>
            <w:sz w:val="22"/>
          </w:rPr>
          <w:t xml:space="preserve">L’impédance des lignes différentielles sur le PCB n’est peut-être pas adéquate. </w:t>
        </w:r>
      </w:ins>
      <w:ins w:id="389" w:author="Thomas HERPOEL la142806" w:date="2017-03-28T19:41:00Z">
        <w:r w:rsidR="00A3221D">
          <w:rPr>
            <w:sz w:val="22"/>
          </w:rPr>
          <w:t xml:space="preserve">La </w:t>
        </w:r>
      </w:ins>
      <w:ins w:id="390" w:author="Thomas HERPOEL la142806" w:date="2017-03-28T19:42:00Z">
        <w:r w:rsidR="00A3221D">
          <w:rPr>
            <w:sz w:val="22"/>
          </w:rPr>
          <w:t>possibilité</w:t>
        </w:r>
      </w:ins>
      <w:ins w:id="391" w:author="Thomas HERPOEL la142806" w:date="2017-03-28T19:41:00Z">
        <w:r w:rsidR="00A3221D">
          <w:rPr>
            <w:sz w:val="22"/>
          </w:rPr>
          <w:t xml:space="preserve"> d’une erreur de conception du circuit est aussi à envisager.</w:t>
        </w:r>
      </w:ins>
    </w:p>
    <w:p w:rsidR="00BC391D" w:rsidRDefault="00174784" w:rsidP="00BC391D">
      <w:pPr>
        <w:rPr>
          <w:sz w:val="22"/>
        </w:rPr>
      </w:pPr>
      <w:r>
        <w:rPr>
          <w:sz w:val="22"/>
        </w:rPr>
        <w:t xml:space="preserve">WP_11 : Programmation </w:t>
      </w:r>
      <w:proofErr w:type="spellStart"/>
      <w:r>
        <w:rPr>
          <w:sz w:val="22"/>
        </w:rPr>
        <w:t>Raspberry</w:t>
      </w:r>
      <w:proofErr w:type="spellEnd"/>
      <w:r>
        <w:rPr>
          <w:sz w:val="22"/>
        </w:rPr>
        <w:t xml:space="preserve"> Pi </w:t>
      </w:r>
    </w:p>
    <w:p w:rsidR="00174784" w:rsidRDefault="00174784" w:rsidP="00174784">
      <w:pPr>
        <w:pStyle w:val="ListParagraph"/>
        <w:numPr>
          <w:ilvl w:val="0"/>
          <w:numId w:val="3"/>
        </w:numPr>
        <w:rPr>
          <w:sz w:val="22"/>
        </w:rPr>
      </w:pPr>
      <w:r>
        <w:rPr>
          <w:sz w:val="22"/>
        </w:rPr>
        <w:t xml:space="preserve">Problème lors de l’activation et la configuration de l’USART sur le </w:t>
      </w:r>
      <w:proofErr w:type="spellStart"/>
      <w:r>
        <w:rPr>
          <w:sz w:val="22"/>
        </w:rPr>
        <w:t>Raspberry</w:t>
      </w:r>
      <w:proofErr w:type="spellEnd"/>
      <w:r>
        <w:rPr>
          <w:sz w:val="22"/>
        </w:rPr>
        <w:t xml:space="preserve"> Pi 3</w:t>
      </w:r>
      <w:ins w:id="392" w:author="Michael MANZELLA LA100194" w:date="2017-03-28T14:42:00Z">
        <w:r w:rsidR="00166A98">
          <w:rPr>
            <w:sz w:val="22"/>
          </w:rPr>
          <w:t xml:space="preserve"> </w:t>
        </w:r>
        <w:r w:rsidR="00166A98" w:rsidRPr="00166A98">
          <w:rPr>
            <w:sz w:val="22"/>
          </w:rPr>
          <w:sym w:font="Wingdings" w:char="F0E0"/>
        </w:r>
        <w:r w:rsidR="00166A98">
          <w:rPr>
            <w:sz w:val="22"/>
          </w:rPr>
          <w:t xml:space="preserve"> </w:t>
        </w:r>
        <w:r w:rsidR="00166A98" w:rsidRPr="00166A98">
          <w:rPr>
            <w:sz w:val="22"/>
            <w:u w:val="single"/>
            <w:rPrChange w:id="393" w:author="Michael MANZELLA LA100194" w:date="2017-03-28T14:42:00Z">
              <w:rPr>
                <w:sz w:val="22"/>
              </w:rPr>
            </w:rPrChange>
          </w:rPr>
          <w:t>Résolu</w:t>
        </w:r>
      </w:ins>
    </w:p>
    <w:p w:rsidR="00174784" w:rsidRDefault="00174784" w:rsidP="00174784">
      <w:pPr>
        <w:pStyle w:val="ListParagraph"/>
        <w:numPr>
          <w:ilvl w:val="0"/>
          <w:numId w:val="3"/>
        </w:numPr>
        <w:rPr>
          <w:sz w:val="22"/>
        </w:rPr>
      </w:pPr>
      <w:r>
        <w:rPr>
          <w:sz w:val="22"/>
        </w:rPr>
        <w:t>Problème lors de l’installation et la compilation de la bibliothèque d’</w:t>
      </w:r>
      <w:proofErr w:type="spellStart"/>
      <w:r>
        <w:rPr>
          <w:sz w:val="22"/>
        </w:rPr>
        <w:t>OpenCv</w:t>
      </w:r>
      <w:proofErr w:type="spellEnd"/>
      <w:r>
        <w:rPr>
          <w:sz w:val="22"/>
        </w:rPr>
        <w:t xml:space="preserve"> sur le </w:t>
      </w:r>
      <w:proofErr w:type="spellStart"/>
      <w:r>
        <w:rPr>
          <w:sz w:val="22"/>
        </w:rPr>
        <w:t>Raspberry</w:t>
      </w:r>
      <w:proofErr w:type="spellEnd"/>
      <w:r>
        <w:rPr>
          <w:sz w:val="22"/>
        </w:rPr>
        <w:t xml:space="preserve"> Pi B+</w:t>
      </w:r>
      <w:ins w:id="394" w:author="Michael MANZELLA LA100194" w:date="2017-03-28T14:42:00Z">
        <w:r w:rsidR="00166A98">
          <w:rPr>
            <w:sz w:val="22"/>
          </w:rPr>
          <w:t xml:space="preserve"> </w:t>
        </w:r>
        <w:r w:rsidR="00166A98" w:rsidRPr="00166A98">
          <w:rPr>
            <w:sz w:val="22"/>
          </w:rPr>
          <w:sym w:font="Wingdings" w:char="F0E0"/>
        </w:r>
        <w:r w:rsidR="00166A98">
          <w:rPr>
            <w:sz w:val="22"/>
          </w:rPr>
          <w:t xml:space="preserve"> </w:t>
        </w:r>
        <w:r w:rsidR="00166A98" w:rsidRPr="00166A98">
          <w:rPr>
            <w:sz w:val="22"/>
            <w:u w:val="single"/>
            <w:rPrChange w:id="395" w:author="Michael MANZELLA LA100194" w:date="2017-03-28T14:42:00Z">
              <w:rPr>
                <w:sz w:val="22"/>
              </w:rPr>
            </w:rPrChange>
          </w:rPr>
          <w:t>Résolu</w:t>
        </w:r>
      </w:ins>
    </w:p>
    <w:p w:rsidR="00BC391D" w:rsidRDefault="00BC391D" w:rsidP="00BC391D">
      <w:pPr>
        <w:rPr>
          <w:sz w:val="22"/>
        </w:rPr>
      </w:pPr>
    </w:p>
    <w:p w:rsidR="00BC391D" w:rsidRDefault="00BC391D" w:rsidP="009B7E13">
      <w:pPr>
        <w:pStyle w:val="Heading1"/>
        <w:jc w:val="left"/>
        <w:pPrChange w:id="396" w:author="Thomas HERPOEL la142806" w:date="2017-03-28T18:39:00Z">
          <w:pPr>
            <w:pStyle w:val="ListParagraph"/>
            <w:numPr>
              <w:numId w:val="2"/>
            </w:numPr>
            <w:ind w:hanging="360"/>
            <w:outlineLvl w:val="0"/>
          </w:pPr>
        </w:pPrChange>
      </w:pPr>
      <w:bookmarkStart w:id="397" w:name="_Toc478490605"/>
      <w:r>
        <w:t>Problèmes d’ordre organisationnel/pratique</w:t>
      </w:r>
      <w:bookmarkEnd w:id="397"/>
    </w:p>
    <w:p w:rsidR="00BC391D" w:rsidRDefault="00B43151" w:rsidP="00BC391D">
      <w:pPr>
        <w:rPr>
          <w:sz w:val="22"/>
        </w:rPr>
      </w:pPr>
      <w:r>
        <w:rPr>
          <w:sz w:val="22"/>
        </w:rPr>
        <w:t>Commande de l’échantillon pour la puce du switch de caméra confirmée, mais pas de nouvelles depuis (10-02-2017).</w:t>
      </w:r>
      <w:ins w:id="398" w:author="Michael MANZELLA LA100194" w:date="2017-03-28T14:43:00Z">
        <w:r w:rsidR="00166A98">
          <w:rPr>
            <w:sz w:val="22"/>
          </w:rPr>
          <w:t xml:space="preserve"> </w:t>
        </w:r>
        <w:r w:rsidR="00166A98" w:rsidRPr="00166A98">
          <w:rPr>
            <w:sz w:val="22"/>
          </w:rPr>
          <w:sym w:font="Wingdings" w:char="F0E0"/>
        </w:r>
        <w:r w:rsidR="00166A98">
          <w:rPr>
            <w:sz w:val="22"/>
          </w:rPr>
          <w:t xml:space="preserve"> Résolu : Nouvelle commande effectué sur </w:t>
        </w:r>
        <w:proofErr w:type="spellStart"/>
        <w:r w:rsidR="00166A98">
          <w:rPr>
            <w:sz w:val="22"/>
          </w:rPr>
          <w:t>DigiKey</w:t>
        </w:r>
        <w:proofErr w:type="spellEnd"/>
        <w:r w:rsidR="00166A98">
          <w:rPr>
            <w:sz w:val="22"/>
          </w:rPr>
          <w:t xml:space="preserve"> et reçu</w:t>
        </w:r>
      </w:ins>
    </w:p>
    <w:p w:rsidR="00B43151" w:rsidRDefault="00B43151" w:rsidP="00BC391D">
      <w:pPr>
        <w:rPr>
          <w:sz w:val="22"/>
        </w:rPr>
      </w:pPr>
      <w:r>
        <w:rPr>
          <w:sz w:val="22"/>
        </w:rPr>
        <w:t xml:space="preserve">Commande de divers éléments venant de Chine à faire d’urgence. </w:t>
      </w:r>
      <w:ins w:id="399" w:author="Michael MANZELLA LA100194" w:date="2017-03-28T14:43:00Z">
        <w:r w:rsidR="00166A98" w:rsidRPr="00166A98">
          <w:rPr>
            <w:sz w:val="22"/>
          </w:rPr>
          <w:sym w:font="Wingdings" w:char="F0E0"/>
        </w:r>
        <w:r w:rsidR="00166A98">
          <w:rPr>
            <w:sz w:val="22"/>
          </w:rPr>
          <w:t xml:space="preserve"> Résolu : Réception de tous les composants</w:t>
        </w:r>
      </w:ins>
    </w:p>
    <w:p w:rsidR="00A04A6E" w:rsidRDefault="00A04A6E" w:rsidP="00BC391D">
      <w:pPr>
        <w:rPr>
          <w:sz w:val="22"/>
        </w:rPr>
      </w:pPr>
    </w:p>
    <w:p w:rsidR="00BC391D" w:rsidRDefault="00BC391D" w:rsidP="009B7E13">
      <w:pPr>
        <w:pStyle w:val="Heading1"/>
        <w:jc w:val="left"/>
        <w:rPr>
          <w:ins w:id="400" w:author="Thomas HERPOEL la142806" w:date="2017-03-28T18:39:00Z"/>
        </w:rPr>
        <w:pPrChange w:id="401" w:author="Thomas HERPOEL la142806" w:date="2017-03-28T18:39:00Z">
          <w:pPr>
            <w:pStyle w:val="ListParagraph"/>
            <w:numPr>
              <w:numId w:val="2"/>
            </w:numPr>
            <w:ind w:hanging="360"/>
            <w:outlineLvl w:val="0"/>
          </w:pPr>
        </w:pPrChange>
      </w:pPr>
      <w:bookmarkStart w:id="402" w:name="_Toc478490606"/>
      <w:r>
        <w:t xml:space="preserve">Liste des décisions/orientations </w:t>
      </w:r>
      <w:r w:rsidR="000B7822">
        <w:t>prises avec l’approbation du client</w:t>
      </w:r>
      <w:bookmarkEnd w:id="402"/>
    </w:p>
    <w:p w:rsidR="009B7E13" w:rsidRPr="009B7E13" w:rsidRDefault="009B7E13" w:rsidP="009B7E13">
      <w:pPr>
        <w:rPr>
          <w:rPrChange w:id="403" w:author="Thomas HERPOEL la142806" w:date="2017-03-28T18:39:00Z">
            <w:rPr/>
          </w:rPrChange>
        </w:rPr>
        <w:pPrChange w:id="404" w:author="Thomas HERPOEL la142806" w:date="2017-03-28T18:39:00Z">
          <w:pPr>
            <w:pStyle w:val="ListParagraph"/>
            <w:numPr>
              <w:numId w:val="2"/>
            </w:numPr>
            <w:ind w:hanging="360"/>
            <w:outlineLvl w:val="0"/>
          </w:pPr>
        </w:pPrChange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55"/>
        <w:gridCol w:w="5386"/>
        <w:gridCol w:w="2119"/>
      </w:tblGrid>
      <w:tr w:rsidR="000B7822" w:rsidTr="000B7822">
        <w:tc>
          <w:tcPr>
            <w:tcW w:w="1555" w:type="dxa"/>
          </w:tcPr>
          <w:p w:rsidR="000B7822" w:rsidRDefault="000B7822" w:rsidP="000B7822">
            <w:pPr>
              <w:jc w:val="center"/>
            </w:pPr>
            <w:r>
              <w:t>P concerné ou nouveau WP</w:t>
            </w:r>
          </w:p>
        </w:tc>
        <w:tc>
          <w:tcPr>
            <w:tcW w:w="5386" w:type="dxa"/>
          </w:tcPr>
          <w:p w:rsidR="000B7822" w:rsidRDefault="000B7822" w:rsidP="000B7822">
            <w:pPr>
              <w:jc w:val="center"/>
            </w:pPr>
            <w:r>
              <w:t>Description de la décision</w:t>
            </w:r>
          </w:p>
        </w:tc>
        <w:tc>
          <w:tcPr>
            <w:tcW w:w="2119" w:type="dxa"/>
          </w:tcPr>
          <w:p w:rsidR="000B7822" w:rsidRDefault="000B7822" w:rsidP="000B7822">
            <w:pPr>
              <w:jc w:val="center"/>
            </w:pPr>
            <w:r>
              <w:t>Date de validation par le promoteur</w:t>
            </w:r>
          </w:p>
        </w:tc>
      </w:tr>
      <w:tr w:rsidR="00035EC0" w:rsidTr="000B7822">
        <w:tc>
          <w:tcPr>
            <w:tcW w:w="1555" w:type="dxa"/>
          </w:tcPr>
          <w:p w:rsidR="00BA42FE" w:rsidRDefault="00035EC0" w:rsidP="00035EC0">
            <w:r>
              <w:t>WP_01</w:t>
            </w:r>
          </w:p>
          <w:p w:rsidR="00035EC0" w:rsidRPr="00BA42FE" w:rsidRDefault="00035EC0" w:rsidP="00BA42FE">
            <w:pPr>
              <w:jc w:val="center"/>
            </w:pPr>
          </w:p>
        </w:tc>
        <w:tc>
          <w:tcPr>
            <w:tcW w:w="5386" w:type="dxa"/>
          </w:tcPr>
          <w:p w:rsidR="00035EC0" w:rsidRDefault="00035EC0" w:rsidP="00035EC0">
            <w:pPr>
              <w:pStyle w:val="ListParagraph"/>
              <w:numPr>
                <w:ilvl w:val="0"/>
                <w:numId w:val="3"/>
              </w:numPr>
            </w:pPr>
            <w:r>
              <w:t>Prise de vue caméra : passé de 1 à 2 caméras</w:t>
            </w:r>
          </w:p>
          <w:p w:rsidR="00035EC0" w:rsidRDefault="00BA42FE" w:rsidP="00035EC0">
            <w:pPr>
              <w:pStyle w:val="ListParagraph"/>
              <w:numPr>
                <w:ilvl w:val="0"/>
                <w:numId w:val="3"/>
              </w:numPr>
            </w:pPr>
            <w:r>
              <w:t>Utilisation de</w:t>
            </w:r>
            <w:r w:rsidR="00035EC0">
              <w:t xml:space="preserve"> caméra Pi (Résolution de 5M et 8M Pixels)</w:t>
            </w:r>
          </w:p>
        </w:tc>
        <w:tc>
          <w:tcPr>
            <w:tcW w:w="2119" w:type="dxa"/>
          </w:tcPr>
          <w:p w:rsidR="00035EC0" w:rsidRDefault="00035EC0" w:rsidP="00035EC0">
            <w:pPr>
              <w:jc w:val="center"/>
            </w:pPr>
          </w:p>
        </w:tc>
      </w:tr>
      <w:tr w:rsidR="000B7822" w:rsidTr="000B7822">
        <w:tc>
          <w:tcPr>
            <w:tcW w:w="1555" w:type="dxa"/>
          </w:tcPr>
          <w:p w:rsidR="000B7822" w:rsidRDefault="00A04A6E" w:rsidP="003227BE">
            <w:r>
              <w:t>WP_04</w:t>
            </w:r>
          </w:p>
        </w:tc>
        <w:tc>
          <w:tcPr>
            <w:tcW w:w="5386" w:type="dxa"/>
          </w:tcPr>
          <w:p w:rsidR="00592CD5" w:rsidRDefault="00592CD5" w:rsidP="00592CD5">
            <w:pPr>
              <w:pStyle w:val="ListParagraph"/>
              <w:numPr>
                <w:ilvl w:val="0"/>
                <w:numId w:val="3"/>
              </w:numPr>
            </w:pPr>
            <w:r>
              <w:t>Structure du c</w:t>
            </w:r>
            <w:r w:rsidR="00A04A6E">
              <w:t xml:space="preserve">aisson mobile </w:t>
            </w:r>
          </w:p>
          <w:p w:rsidR="000B7822" w:rsidRDefault="00592CD5" w:rsidP="00592CD5">
            <w:pPr>
              <w:pStyle w:val="ListParagraph"/>
              <w:numPr>
                <w:ilvl w:val="0"/>
                <w:numId w:val="3"/>
              </w:numPr>
            </w:pPr>
            <w:r>
              <w:lastRenderedPageBreak/>
              <w:t>M</w:t>
            </w:r>
            <w:r w:rsidR="00A04A6E">
              <w:t xml:space="preserve">odélisation des pièces pour la structure </w:t>
            </w:r>
            <w:r>
              <w:t>par Imprimante</w:t>
            </w:r>
            <w:r w:rsidR="00A04A6E">
              <w:t xml:space="preserve"> 3D</w:t>
            </w:r>
          </w:p>
        </w:tc>
        <w:tc>
          <w:tcPr>
            <w:tcW w:w="2119" w:type="dxa"/>
            <w:shd w:val="clear" w:color="auto" w:fill="auto"/>
          </w:tcPr>
          <w:p w:rsidR="000B7822" w:rsidRDefault="000B7822" w:rsidP="003227BE"/>
        </w:tc>
      </w:tr>
      <w:tr w:rsidR="00035EC0" w:rsidTr="000B7822">
        <w:tc>
          <w:tcPr>
            <w:tcW w:w="1555" w:type="dxa"/>
          </w:tcPr>
          <w:p w:rsidR="00035EC0" w:rsidRDefault="00035EC0" w:rsidP="003227BE">
            <w:r>
              <w:t>WP_08</w:t>
            </w:r>
          </w:p>
        </w:tc>
        <w:tc>
          <w:tcPr>
            <w:tcW w:w="5386" w:type="dxa"/>
          </w:tcPr>
          <w:p w:rsidR="00035EC0" w:rsidRDefault="00035EC0" w:rsidP="00592CD5">
            <w:pPr>
              <w:pStyle w:val="ListParagraph"/>
              <w:numPr>
                <w:ilvl w:val="0"/>
                <w:numId w:val="3"/>
              </w:numPr>
            </w:pPr>
            <w:r>
              <w:t xml:space="preserve">Gestion commande moteur avec </w:t>
            </w:r>
            <w:proofErr w:type="spellStart"/>
            <w:r>
              <w:t>Raspberry</w:t>
            </w:r>
            <w:proofErr w:type="spellEnd"/>
            <w:r>
              <w:t xml:space="preserve"> Pi et </w:t>
            </w:r>
            <w:proofErr w:type="spellStart"/>
            <w:r>
              <w:t>ATmega</w:t>
            </w:r>
            <w:proofErr w:type="spellEnd"/>
          </w:p>
        </w:tc>
        <w:tc>
          <w:tcPr>
            <w:tcW w:w="2119" w:type="dxa"/>
            <w:shd w:val="clear" w:color="auto" w:fill="auto"/>
          </w:tcPr>
          <w:p w:rsidR="00035EC0" w:rsidRDefault="00035EC0" w:rsidP="003227BE"/>
        </w:tc>
      </w:tr>
      <w:tr w:rsidR="00035EC0" w:rsidTr="000B7822">
        <w:tc>
          <w:tcPr>
            <w:tcW w:w="1555" w:type="dxa"/>
          </w:tcPr>
          <w:p w:rsidR="00035EC0" w:rsidRDefault="00035EC0" w:rsidP="003227BE">
            <w:r>
              <w:t>WP_11</w:t>
            </w:r>
          </w:p>
        </w:tc>
        <w:tc>
          <w:tcPr>
            <w:tcW w:w="5386" w:type="dxa"/>
          </w:tcPr>
          <w:p w:rsidR="00035EC0" w:rsidRDefault="00035EC0" w:rsidP="003227BE">
            <w:r>
              <w:t xml:space="preserve">Rendre le </w:t>
            </w:r>
            <w:proofErr w:type="spellStart"/>
            <w:r>
              <w:t>ScanBook</w:t>
            </w:r>
            <w:proofErr w:type="spellEnd"/>
            <w:r>
              <w:t xml:space="preserve"> indépendant d’un PC avec l’utilisation d’un </w:t>
            </w:r>
            <w:proofErr w:type="spellStart"/>
            <w:r>
              <w:t>Raspberry</w:t>
            </w:r>
            <w:proofErr w:type="spellEnd"/>
            <w:r>
              <w:t xml:space="preserve"> Pi</w:t>
            </w:r>
          </w:p>
        </w:tc>
        <w:tc>
          <w:tcPr>
            <w:tcW w:w="2119" w:type="dxa"/>
            <w:shd w:val="clear" w:color="auto" w:fill="auto"/>
          </w:tcPr>
          <w:p w:rsidR="00035EC0" w:rsidRDefault="00035EC0" w:rsidP="003227BE"/>
        </w:tc>
      </w:tr>
    </w:tbl>
    <w:p w:rsidR="00BC391D" w:rsidRDefault="00BC391D" w:rsidP="00BC391D">
      <w:pPr>
        <w:rPr>
          <w:sz w:val="22"/>
        </w:rPr>
      </w:pPr>
    </w:p>
    <w:p w:rsidR="00BC391D" w:rsidRDefault="00FC4A1E" w:rsidP="009B7E13">
      <w:pPr>
        <w:pStyle w:val="Heading1"/>
        <w:jc w:val="left"/>
        <w:rPr>
          <w:ins w:id="405" w:author="Thomas HERPOEL la142806" w:date="2017-03-28T18:39:00Z"/>
        </w:rPr>
        <w:pPrChange w:id="406" w:author="Thomas HERPOEL la142806" w:date="2017-03-28T18:39:00Z">
          <w:pPr>
            <w:pStyle w:val="ListParagraph"/>
            <w:numPr>
              <w:numId w:val="2"/>
            </w:numPr>
            <w:ind w:hanging="360"/>
            <w:outlineLvl w:val="0"/>
          </w:pPr>
        </w:pPrChange>
      </w:pPr>
      <w:bookmarkStart w:id="407" w:name="_Toc478490607"/>
      <w:r>
        <w:t>Résultat test USART</w:t>
      </w:r>
      <w:bookmarkEnd w:id="407"/>
    </w:p>
    <w:p w:rsidR="009B7E13" w:rsidRPr="009B7E13" w:rsidRDefault="009B7E13" w:rsidP="009B7E13">
      <w:pPr>
        <w:rPr>
          <w:rPrChange w:id="408" w:author="Thomas HERPOEL la142806" w:date="2017-03-28T18:39:00Z">
            <w:rPr/>
          </w:rPrChange>
        </w:rPr>
        <w:pPrChange w:id="409" w:author="Thomas HERPOEL la142806" w:date="2017-03-28T18:39:00Z">
          <w:pPr>
            <w:pStyle w:val="ListParagraph"/>
            <w:numPr>
              <w:numId w:val="2"/>
            </w:numPr>
            <w:ind w:hanging="360"/>
            <w:outlineLvl w:val="0"/>
          </w:pPr>
        </w:pPrChange>
      </w:pPr>
    </w:p>
    <w:p w:rsidR="00FC4A1E" w:rsidRDefault="00FC4A1E" w:rsidP="009B7E13">
      <w:pPr>
        <w:pPrChange w:id="410" w:author="Thomas HERPOEL la142806" w:date="2017-03-28T18:40:00Z">
          <w:pPr>
            <w:jc w:val="both"/>
            <w:outlineLvl w:val="0"/>
          </w:pPr>
        </w:pPrChange>
      </w:pPr>
      <w:r>
        <w:t xml:space="preserve">Ci-après, des captures d’écran montrant les premiers tests de communication entre un </w:t>
      </w:r>
      <w:proofErr w:type="spellStart"/>
      <w:r>
        <w:t>Raspberry</w:t>
      </w:r>
      <w:proofErr w:type="spellEnd"/>
      <w:r>
        <w:t xml:space="preserve"> pi 3 et un pc (via un convertisseur USB-série FTDI).</w:t>
      </w:r>
    </w:p>
    <w:p w:rsidR="00FC4A1E" w:rsidRDefault="00FC4A1E" w:rsidP="009B7E13">
      <w:pPr>
        <w:pPrChange w:id="411" w:author="Thomas HERPOEL la142806" w:date="2017-03-28T18:40:00Z">
          <w:pPr>
            <w:keepNext/>
            <w:jc w:val="center"/>
            <w:outlineLvl w:val="0"/>
          </w:pPr>
        </w:pPrChange>
      </w:pPr>
      <w:r>
        <w:rPr>
          <w:noProof/>
          <w:sz w:val="22"/>
          <w:lang w:val="en-US"/>
        </w:rPr>
        <w:drawing>
          <wp:inline distT="0" distB="0" distL="0" distR="0" wp14:anchorId="2C5BF902" wp14:editId="5F6C79B2">
            <wp:extent cx="2339340" cy="1478280"/>
            <wp:effectExtent l="0" t="0" r="3810" b="7620"/>
            <wp:docPr id="1" name="Image 1" descr="C:\Users\wesley\Documents\Superieur\Master2IngenieurIndustrielElectronique\ProjetsMaster\Rapports\Usart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wesley\Documents\Superieur\Master2IngenieurIndustrielElectronique\ProjetsMaster\Rapports\Usart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9378" b="49070"/>
                    <a:stretch/>
                  </pic:blipFill>
                  <pic:spPr bwMode="auto">
                    <a:xfrm>
                      <a:off x="0" y="0"/>
                      <a:ext cx="2339612" cy="14784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C4A1E" w:rsidRPr="00FC4A1E" w:rsidRDefault="00FC4A1E" w:rsidP="009B7E13">
      <w:pPr>
        <w:rPr>
          <w:sz w:val="22"/>
        </w:rPr>
        <w:pPrChange w:id="412" w:author="Thomas HERPOEL la142806" w:date="2017-03-28T18:40:00Z">
          <w:pPr>
            <w:pStyle w:val="Caption"/>
            <w:jc w:val="center"/>
          </w:pPr>
        </w:pPrChange>
      </w:pPr>
      <w:r>
        <w:t xml:space="preserve">Figure </w:t>
      </w:r>
      <w:r w:rsidR="00467B4B">
        <w:fldChar w:fldCharType="begin"/>
      </w:r>
      <w:r w:rsidR="00467B4B">
        <w:instrText xml:space="preserve"> SEQ Figure \* ARABIC </w:instrText>
      </w:r>
      <w:r w:rsidR="00467B4B">
        <w:fldChar w:fldCharType="separate"/>
      </w:r>
      <w:ins w:id="413" w:author="Thomas HERPOEL la142806" w:date="2017-03-28T18:53:00Z">
        <w:r w:rsidR="00F24E51">
          <w:rPr>
            <w:noProof/>
          </w:rPr>
          <w:t>5</w:t>
        </w:r>
      </w:ins>
      <w:del w:id="414" w:author="Thomas HERPOEL la142806" w:date="2017-03-28T18:53:00Z">
        <w:r w:rsidR="00635B91" w:rsidDel="00F24E51">
          <w:rPr>
            <w:noProof/>
          </w:rPr>
          <w:delText>4</w:delText>
        </w:r>
      </w:del>
      <w:r w:rsidR="00467B4B">
        <w:rPr>
          <w:noProof/>
        </w:rPr>
        <w:fldChar w:fldCharType="end"/>
      </w:r>
      <w:r>
        <w:t xml:space="preserve"> : Envoi du </w:t>
      </w:r>
      <w:proofErr w:type="spellStart"/>
      <w:r>
        <w:t>raspberry</w:t>
      </w:r>
      <w:proofErr w:type="spellEnd"/>
      <w:r>
        <w:t xml:space="preserve"> vers le pc</w:t>
      </w:r>
    </w:p>
    <w:p w:rsidR="00FC4A1E" w:rsidRDefault="00FC4A1E" w:rsidP="009B7E13">
      <w:pPr>
        <w:pPrChange w:id="415" w:author="Thomas HERPOEL la142806" w:date="2017-03-28T18:40:00Z">
          <w:pPr>
            <w:keepNext/>
            <w:jc w:val="center"/>
          </w:pPr>
        </w:pPrChange>
      </w:pPr>
      <w:r>
        <w:rPr>
          <w:noProof/>
          <w:sz w:val="22"/>
          <w:u w:val="single"/>
          <w:lang w:val="en-US"/>
        </w:rPr>
        <w:drawing>
          <wp:inline distT="0" distB="0" distL="0" distR="0" wp14:anchorId="34FE3600" wp14:editId="176A5B98">
            <wp:extent cx="5207583" cy="1882140"/>
            <wp:effectExtent l="0" t="0" r="0" b="3810"/>
            <wp:docPr id="2" name="Image 2" descr="C:\Users\wesley\Documents\Superieur\Master2IngenieurIndustrielElectronique\ProjetsMaster\Rapports\Usart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wesley\Documents\Superieur\Master2IngenieurIndustrielElectronique\ProjetsMaster\Rapports\Usart2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6232"/>
                    <a:stretch/>
                  </pic:blipFill>
                  <pic:spPr bwMode="auto">
                    <a:xfrm>
                      <a:off x="0" y="0"/>
                      <a:ext cx="5226536" cy="1888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C391D" w:rsidRDefault="00FC4A1E" w:rsidP="009B7E13">
      <w:pPr>
        <w:rPr>
          <w:sz w:val="22"/>
          <w:u w:val="single"/>
        </w:rPr>
        <w:pPrChange w:id="416" w:author="Thomas HERPOEL la142806" w:date="2017-03-28T18:40:00Z">
          <w:pPr>
            <w:pStyle w:val="Caption"/>
            <w:jc w:val="center"/>
          </w:pPr>
        </w:pPrChange>
      </w:pPr>
      <w:r>
        <w:t xml:space="preserve">Figure </w:t>
      </w:r>
      <w:r w:rsidR="00467B4B">
        <w:fldChar w:fldCharType="begin"/>
      </w:r>
      <w:r w:rsidR="00467B4B">
        <w:instrText xml:space="preserve"> SEQ Figure \* ARABIC </w:instrText>
      </w:r>
      <w:r w:rsidR="00467B4B">
        <w:fldChar w:fldCharType="separate"/>
      </w:r>
      <w:ins w:id="417" w:author="Thomas HERPOEL la142806" w:date="2017-03-28T18:53:00Z">
        <w:r w:rsidR="00F24E51">
          <w:rPr>
            <w:noProof/>
          </w:rPr>
          <w:t>6</w:t>
        </w:r>
      </w:ins>
      <w:del w:id="418" w:author="Thomas HERPOEL la142806" w:date="2017-03-28T18:53:00Z">
        <w:r w:rsidR="00635B91" w:rsidDel="00F24E51">
          <w:rPr>
            <w:noProof/>
          </w:rPr>
          <w:delText>5</w:delText>
        </w:r>
      </w:del>
      <w:r w:rsidR="00467B4B">
        <w:rPr>
          <w:noProof/>
        </w:rPr>
        <w:fldChar w:fldCharType="end"/>
      </w:r>
      <w:r>
        <w:t xml:space="preserve"> : Réception coté ordinateur</w:t>
      </w:r>
    </w:p>
    <w:p w:rsidR="00FC4A1E" w:rsidRDefault="00FC4A1E" w:rsidP="009B7E13">
      <w:pPr>
        <w:rPr>
          <w:sz w:val="22"/>
          <w:u w:val="single"/>
        </w:rPr>
        <w:pPrChange w:id="419" w:author="Thomas HERPOEL la142806" w:date="2017-03-28T18:40:00Z">
          <w:pPr>
            <w:jc w:val="center"/>
          </w:pPr>
        </w:pPrChange>
      </w:pPr>
    </w:p>
    <w:p w:rsidR="00FC4A1E" w:rsidRDefault="00FC4A1E" w:rsidP="009B7E13">
      <w:pPr>
        <w:pPrChange w:id="420" w:author="Thomas HERPOEL la142806" w:date="2017-03-28T18:40:00Z">
          <w:pPr>
            <w:keepNext/>
            <w:jc w:val="center"/>
          </w:pPr>
        </w:pPrChange>
      </w:pPr>
      <w:r>
        <w:rPr>
          <w:noProof/>
          <w:sz w:val="22"/>
          <w:u w:val="single"/>
          <w:lang w:val="en-US"/>
        </w:rPr>
        <w:lastRenderedPageBreak/>
        <w:drawing>
          <wp:inline distT="0" distB="0" distL="0" distR="0" wp14:anchorId="7111B308" wp14:editId="4F0E20DB">
            <wp:extent cx="5200650" cy="2019300"/>
            <wp:effectExtent l="0" t="0" r="0" b="0"/>
            <wp:docPr id="3" name="Image 3" descr="C:\Users\wesley\Documents\Superieur\Master2IngenieurIndustrielElectronique\ProjetsMaster\Rapports\Usart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wesley\Documents\Superieur\Master2IngenieurIndustrielElectronique\ProjetsMaster\Rapports\Usart3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4170"/>
                    <a:stretch/>
                  </pic:blipFill>
                  <pic:spPr bwMode="auto">
                    <a:xfrm>
                      <a:off x="0" y="0"/>
                      <a:ext cx="5200650" cy="201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C4A1E" w:rsidRDefault="00FC4A1E" w:rsidP="009B7E13">
      <w:pPr>
        <w:rPr>
          <w:sz w:val="22"/>
          <w:u w:val="single"/>
        </w:rPr>
        <w:pPrChange w:id="421" w:author="Thomas HERPOEL la142806" w:date="2017-03-28T18:40:00Z">
          <w:pPr>
            <w:pStyle w:val="Caption"/>
            <w:jc w:val="center"/>
          </w:pPr>
        </w:pPrChange>
      </w:pPr>
      <w:r>
        <w:t xml:space="preserve">Figure </w:t>
      </w:r>
      <w:r w:rsidR="00467B4B">
        <w:fldChar w:fldCharType="begin"/>
      </w:r>
      <w:r w:rsidR="00467B4B">
        <w:instrText xml:space="preserve"> SEQ Figure \* ARABIC </w:instrText>
      </w:r>
      <w:r w:rsidR="00467B4B">
        <w:fldChar w:fldCharType="separate"/>
      </w:r>
      <w:ins w:id="422" w:author="Thomas HERPOEL la142806" w:date="2017-03-28T18:53:00Z">
        <w:r w:rsidR="00F24E51">
          <w:rPr>
            <w:noProof/>
          </w:rPr>
          <w:t>7</w:t>
        </w:r>
      </w:ins>
      <w:del w:id="423" w:author="Thomas HERPOEL la142806" w:date="2017-03-28T18:53:00Z">
        <w:r w:rsidR="00635B91" w:rsidDel="00F24E51">
          <w:rPr>
            <w:noProof/>
          </w:rPr>
          <w:delText>6</w:delText>
        </w:r>
      </w:del>
      <w:r w:rsidR="00467B4B">
        <w:rPr>
          <w:noProof/>
        </w:rPr>
        <w:fldChar w:fldCharType="end"/>
      </w:r>
      <w:r>
        <w:t xml:space="preserve"> : Envoi de l'ordinateur vers le </w:t>
      </w:r>
      <w:proofErr w:type="spellStart"/>
      <w:r>
        <w:t>raspberry</w:t>
      </w:r>
      <w:proofErr w:type="spellEnd"/>
    </w:p>
    <w:p w:rsidR="00FC4A1E" w:rsidDel="00882337" w:rsidRDefault="00FC4A1E" w:rsidP="009B7E13">
      <w:pPr>
        <w:rPr>
          <w:del w:id="424" w:author="Thomas HERPOEL la142806" w:date="2017-03-28T19:19:00Z"/>
        </w:rPr>
        <w:pPrChange w:id="425" w:author="Thomas HERPOEL la142806" w:date="2017-03-28T18:40:00Z">
          <w:pPr>
            <w:keepNext/>
            <w:jc w:val="center"/>
          </w:pPr>
        </w:pPrChange>
      </w:pPr>
      <w:r>
        <w:rPr>
          <w:noProof/>
          <w:sz w:val="22"/>
          <w:u w:val="single"/>
          <w:lang w:val="en-US"/>
        </w:rPr>
        <w:drawing>
          <wp:inline distT="0" distB="0" distL="0" distR="0" wp14:anchorId="7466F29D" wp14:editId="2C766E3E">
            <wp:extent cx="2773680" cy="1600200"/>
            <wp:effectExtent l="0" t="0" r="7620" b="0"/>
            <wp:docPr id="4" name="Image 4" descr="C:\Users\wesley\Documents\Superieur\Master2IngenieurIndustrielElectronique\ProjetsMaster\Rapports\Usart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wesley\Documents\Superieur\Master2IngenieurIndustrielElectronique\ProjetsMaster\Rapports\Usart4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26" r="51855" b="14865"/>
                    <a:stretch/>
                  </pic:blipFill>
                  <pic:spPr bwMode="auto">
                    <a:xfrm>
                      <a:off x="0" y="0"/>
                      <a:ext cx="2774412" cy="16006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C4A1E" w:rsidDel="00882337" w:rsidRDefault="00FC4A1E" w:rsidP="009B7E13">
      <w:pPr>
        <w:rPr>
          <w:del w:id="426" w:author="Thomas HERPOEL la142806" w:date="2017-03-28T19:19:00Z"/>
        </w:rPr>
        <w:pPrChange w:id="427" w:author="Thomas HERPOEL la142806" w:date="2017-03-28T18:40:00Z">
          <w:pPr>
            <w:pStyle w:val="Caption"/>
            <w:jc w:val="center"/>
          </w:pPr>
        </w:pPrChange>
      </w:pPr>
      <w:r>
        <w:t xml:space="preserve">Figure </w:t>
      </w:r>
      <w:r w:rsidR="00467B4B">
        <w:fldChar w:fldCharType="begin"/>
      </w:r>
      <w:r w:rsidR="00467B4B">
        <w:instrText xml:space="preserve"> SEQ Figure \* ARABIC </w:instrText>
      </w:r>
      <w:r w:rsidR="00467B4B">
        <w:fldChar w:fldCharType="separate"/>
      </w:r>
      <w:ins w:id="428" w:author="Thomas HERPOEL la142806" w:date="2017-03-28T18:53:00Z">
        <w:r w:rsidR="00F24E51">
          <w:rPr>
            <w:noProof/>
          </w:rPr>
          <w:t>8</w:t>
        </w:r>
      </w:ins>
      <w:del w:id="429" w:author="Thomas HERPOEL la142806" w:date="2017-03-28T18:53:00Z">
        <w:r w:rsidR="00635B91" w:rsidDel="00F24E51">
          <w:rPr>
            <w:noProof/>
          </w:rPr>
          <w:delText>7</w:delText>
        </w:r>
      </w:del>
      <w:r w:rsidR="00467B4B">
        <w:rPr>
          <w:noProof/>
        </w:rPr>
        <w:fldChar w:fldCharType="end"/>
      </w:r>
      <w:r>
        <w:t xml:space="preserve"> : Réception coté </w:t>
      </w:r>
      <w:proofErr w:type="spellStart"/>
      <w:r>
        <w:t>raspberry</w:t>
      </w:r>
      <w:proofErr w:type="spellEnd"/>
    </w:p>
    <w:p w:rsidR="00635B91" w:rsidDel="00882337" w:rsidRDefault="00635B91" w:rsidP="00882337">
      <w:pPr>
        <w:rPr>
          <w:del w:id="430" w:author="Thomas HERPOEL la142806" w:date="2017-03-28T19:19:00Z"/>
        </w:rPr>
        <w:pPrChange w:id="431" w:author="Thomas HERPOEL la142806" w:date="2017-03-28T19:19:00Z">
          <w:pPr/>
        </w:pPrChange>
      </w:pPr>
      <w:del w:id="432" w:author="Thomas HERPOEL la142806" w:date="2017-03-28T19:19:00Z">
        <w:r w:rsidDel="00882337">
          <w:delText>Image de la structure</w:delText>
        </w:r>
      </w:del>
    </w:p>
    <w:p w:rsidR="00635B91" w:rsidDel="00882337" w:rsidRDefault="00635B91" w:rsidP="00882337">
      <w:pPr>
        <w:rPr>
          <w:del w:id="433" w:author="Thomas HERPOEL la142806" w:date="2017-03-28T19:19:00Z"/>
        </w:rPr>
        <w:pPrChange w:id="434" w:author="Thomas HERPOEL la142806" w:date="2017-03-28T19:19:00Z">
          <w:pPr/>
        </w:pPrChange>
      </w:pPr>
      <w:moveFromRangeStart w:id="435" w:author="Thomas HERPOEL la142806" w:date="2017-03-28T19:11:00Z" w:name="move478491630"/>
      <w:moveFrom w:id="436" w:author="Thomas HERPOEL la142806" w:date="2017-03-28T19:11:00Z">
        <w:del w:id="437" w:author="Thomas HERPOEL la142806" w:date="2017-03-28T19:19:00Z">
          <w:r w:rsidRPr="00635B91" w:rsidDel="00882337">
            <w:rPr>
              <w:noProof/>
              <w:lang w:val="en-US"/>
            </w:rPr>
            <w:drawing>
              <wp:inline distT="0" distB="0" distL="0" distR="0">
                <wp:extent cx="5265420" cy="2978253"/>
                <wp:effectExtent l="0" t="0" r="0" b="0"/>
                <wp:docPr id="10" name="Image 10" descr="C:\Users\michael\Desktop\Annee 2016-2017\Projet Master\Images\IMAG0512.jp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2" descr="C:\Users\michael\Desktop\Annee 2016-2017\Projet Master\Images\IMAG0512.jp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4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268887" cy="298021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del>
      </w:moveFrom>
      <w:moveFromRangeEnd w:id="435"/>
    </w:p>
    <w:p w:rsidR="00635B91" w:rsidDel="00882337" w:rsidRDefault="00635B91" w:rsidP="00882337">
      <w:pPr>
        <w:rPr>
          <w:del w:id="438" w:author="Thomas HERPOEL la142806" w:date="2017-03-28T19:19:00Z"/>
        </w:rPr>
        <w:pPrChange w:id="439" w:author="Thomas HERPOEL la142806" w:date="2017-03-28T19:19:00Z">
          <w:pPr/>
        </w:pPrChange>
      </w:pPr>
    </w:p>
    <w:p w:rsidR="00635B91" w:rsidDel="00882337" w:rsidRDefault="00635B91" w:rsidP="00882337">
      <w:pPr>
        <w:rPr>
          <w:del w:id="440" w:author="Thomas HERPOEL la142806" w:date="2017-03-28T19:19:00Z"/>
        </w:rPr>
        <w:pPrChange w:id="441" w:author="Thomas HERPOEL la142806" w:date="2017-03-28T19:19:00Z">
          <w:pPr/>
        </w:pPrChange>
      </w:pPr>
      <w:del w:id="442" w:author="Thomas HERPOEL la142806" w:date="2017-03-28T19:19:00Z">
        <w:r w:rsidRPr="00635B91" w:rsidDel="00882337">
          <w:rPr>
            <w:noProof/>
            <w:lang w:val="en-US"/>
          </w:rPr>
          <w:drawing>
            <wp:inline distT="0" distB="0" distL="0" distR="0">
              <wp:extent cx="2189512" cy="3870960"/>
              <wp:effectExtent l="0" t="0" r="1270" b="0"/>
              <wp:docPr id="11" name="Image 11" descr="C:\Users\michael\Desktop\Annee 2016-2017\Projet Master\Images\IMAG0514.jpg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3" descr="C:\Users\michael\Desktop\Annee 2016-2017\Projet Master\Images\IMAG0514.jpg"/>
                      <pic:cNvPicPr>
                        <a:picLocks noChangeAspect="1" noChangeArrowheads="1"/>
                      </pic:cNvPicPr>
                    </pic:nvPicPr>
                    <pic:blipFill>
                      <a:blip r:embed="rId25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2193744" cy="3878442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del>
    </w:p>
    <w:p w:rsidR="00635B91" w:rsidDel="00882337" w:rsidRDefault="00635B91" w:rsidP="00882337">
      <w:pPr>
        <w:rPr>
          <w:del w:id="443" w:author="Thomas HERPOEL la142806" w:date="2017-03-28T19:19:00Z"/>
        </w:rPr>
        <w:pPrChange w:id="444" w:author="Thomas HERPOEL la142806" w:date="2017-03-28T19:19:00Z">
          <w:pPr/>
        </w:pPrChange>
      </w:pPr>
    </w:p>
    <w:p w:rsidR="00635B91" w:rsidDel="00882337" w:rsidRDefault="00635B91" w:rsidP="00882337">
      <w:pPr>
        <w:rPr>
          <w:del w:id="445" w:author="Thomas HERPOEL la142806" w:date="2017-03-28T19:19:00Z"/>
        </w:rPr>
        <w:pPrChange w:id="446" w:author="Thomas HERPOEL la142806" w:date="2017-03-28T19:19:00Z">
          <w:pPr/>
        </w:pPrChange>
      </w:pPr>
      <w:moveFromRangeStart w:id="447" w:author="Thomas HERPOEL la142806" w:date="2017-03-28T19:15:00Z" w:name="move478491838"/>
      <w:moveFrom w:id="448" w:author="Thomas HERPOEL la142806" w:date="2017-03-28T19:15:00Z">
        <w:del w:id="449" w:author="Thomas HERPOEL la142806" w:date="2017-03-28T19:19:00Z">
          <w:r w:rsidRPr="00635B91" w:rsidDel="00882337">
            <w:rPr>
              <w:noProof/>
              <w:lang w:val="en-US"/>
            </w:rPr>
            <w:drawing>
              <wp:inline distT="0" distB="0" distL="0" distR="0">
                <wp:extent cx="5759450" cy="3257689"/>
                <wp:effectExtent l="0" t="0" r="0" b="0"/>
                <wp:docPr id="12" name="Image 12" descr="C:\Users\michael\Desktop\Annee 2016-2017\Projet Master\Images\IMAG0516.jp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4" descr="C:\Users\michael\Desktop\Annee 2016-2017\Projet Master\Images\IMAG0516.jp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6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759450" cy="325768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del>
      </w:moveFrom>
      <w:moveFromRangeEnd w:id="447"/>
    </w:p>
    <w:p w:rsidR="00635B91" w:rsidDel="00882337" w:rsidRDefault="00635B91" w:rsidP="00882337">
      <w:pPr>
        <w:rPr>
          <w:del w:id="450" w:author="Thomas HERPOEL la142806" w:date="2017-03-28T19:19:00Z"/>
        </w:rPr>
        <w:pPrChange w:id="451" w:author="Thomas HERPOEL la142806" w:date="2017-03-28T19:19:00Z">
          <w:pPr/>
        </w:pPrChange>
      </w:pPr>
    </w:p>
    <w:p w:rsidR="00635B91" w:rsidDel="00882337" w:rsidRDefault="00635B91" w:rsidP="00882337">
      <w:pPr>
        <w:rPr>
          <w:del w:id="452" w:author="Thomas HERPOEL la142806" w:date="2017-03-28T19:19:00Z"/>
        </w:rPr>
        <w:pPrChange w:id="453" w:author="Thomas HERPOEL la142806" w:date="2017-03-28T19:19:00Z">
          <w:pPr/>
        </w:pPrChange>
      </w:pPr>
      <w:moveFromRangeStart w:id="454" w:author="Thomas HERPOEL la142806" w:date="2017-03-28T19:12:00Z" w:name="move478491706"/>
      <w:moveFrom w:id="455" w:author="Thomas HERPOEL la142806" w:date="2017-03-28T19:12:00Z">
        <w:del w:id="456" w:author="Thomas HERPOEL la142806" w:date="2017-03-28T19:19:00Z">
          <w:r w:rsidRPr="00635B91" w:rsidDel="00882337">
            <w:rPr>
              <w:noProof/>
              <w:lang w:val="en-US"/>
            </w:rPr>
            <w:drawing>
              <wp:inline distT="0" distB="0" distL="0" distR="0">
                <wp:extent cx="5759450" cy="3257689"/>
                <wp:effectExtent l="0" t="0" r="0" b="0"/>
                <wp:docPr id="13" name="Image 13" descr="C:\Users\michael\Desktop\Annee 2016-2017\Projet Master\Images\IMAG0517.jp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5" descr="C:\Users\michael\Desktop\Annee 2016-2017\Projet Master\Images\IMAG0517.jp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7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759450" cy="325768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del>
      </w:moveFrom>
      <w:moveFromRangeEnd w:id="454"/>
    </w:p>
    <w:p w:rsidR="00635B91" w:rsidDel="00882337" w:rsidRDefault="00635B91" w:rsidP="00882337">
      <w:pPr>
        <w:rPr>
          <w:del w:id="457" w:author="Thomas HERPOEL la142806" w:date="2017-03-28T19:19:00Z"/>
        </w:rPr>
        <w:pPrChange w:id="458" w:author="Thomas HERPOEL la142806" w:date="2017-03-28T19:19:00Z">
          <w:pPr/>
        </w:pPrChange>
      </w:pPr>
    </w:p>
    <w:p w:rsidR="00635B91" w:rsidDel="00882337" w:rsidRDefault="00635B91" w:rsidP="00882337">
      <w:pPr>
        <w:rPr>
          <w:del w:id="459" w:author="Thomas HERPOEL la142806" w:date="2017-03-28T19:19:00Z"/>
        </w:rPr>
        <w:pPrChange w:id="460" w:author="Thomas HERPOEL la142806" w:date="2017-03-28T19:19:00Z">
          <w:pPr/>
        </w:pPrChange>
      </w:pPr>
      <w:moveFromRangeStart w:id="461" w:author="Thomas HERPOEL la142806" w:date="2017-03-28T19:12:00Z" w:name="move478491678"/>
      <w:moveFrom w:id="462" w:author="Thomas HERPOEL la142806" w:date="2017-03-28T19:12:00Z">
        <w:del w:id="463" w:author="Thomas HERPOEL la142806" w:date="2017-03-28T19:19:00Z">
          <w:r w:rsidRPr="00635B91" w:rsidDel="00882337">
            <w:rPr>
              <w:noProof/>
              <w:lang w:val="en-US"/>
            </w:rPr>
            <w:drawing>
              <wp:inline distT="0" distB="0" distL="0" distR="0">
                <wp:extent cx="5759450" cy="3257689"/>
                <wp:effectExtent l="0" t="0" r="0" b="0"/>
                <wp:docPr id="14" name="Image 14" descr="C:\Users\michael\Desktop\Annee 2016-2017\Projet Master\Images\IMAG0518.jp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6" descr="C:\Users\michael\Desktop\Annee 2016-2017\Projet Master\Images\IMAG0518.jp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8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759450" cy="325768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del>
      </w:moveFrom>
      <w:moveFromRangeEnd w:id="461"/>
    </w:p>
    <w:p w:rsidR="00635B91" w:rsidDel="00882337" w:rsidRDefault="00635B91" w:rsidP="00882337">
      <w:pPr>
        <w:rPr>
          <w:del w:id="464" w:author="Thomas HERPOEL la142806" w:date="2017-03-28T19:19:00Z"/>
        </w:rPr>
        <w:pPrChange w:id="465" w:author="Thomas HERPOEL la142806" w:date="2017-03-28T19:19:00Z">
          <w:pPr/>
        </w:pPrChange>
      </w:pPr>
    </w:p>
    <w:p w:rsidR="00635B91" w:rsidDel="00882337" w:rsidRDefault="00A4320B" w:rsidP="00882337">
      <w:pPr>
        <w:rPr>
          <w:del w:id="466" w:author="Thomas HERPOEL la142806" w:date="2017-03-28T19:19:00Z"/>
        </w:rPr>
        <w:pPrChange w:id="467" w:author="Thomas HERPOEL la142806" w:date="2017-03-28T19:19:00Z">
          <w:pPr/>
        </w:pPrChange>
      </w:pPr>
      <w:del w:id="468" w:author="Thomas HERPOEL la142806" w:date="2017-03-28T19:19:00Z">
        <w:r w:rsidRPr="00A4320B" w:rsidDel="00882337">
          <w:rPr>
            <w:noProof/>
            <w:lang w:val="en-US"/>
          </w:rPr>
          <w:drawing>
            <wp:inline distT="0" distB="0" distL="0" distR="0">
              <wp:extent cx="3055620" cy="5402201"/>
              <wp:effectExtent l="0" t="0" r="0" b="8255"/>
              <wp:docPr id="15" name="Image 15" descr="C:\Users\michael\Desktop\Annee 2016-2017\Projet Master\Images\IMAG0523.jpg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7" descr="C:\Users\michael\Desktop\Annee 2016-2017\Projet Master\Images\IMAG0523.jpg"/>
                      <pic:cNvPicPr>
                        <a:picLocks noChangeAspect="1" noChangeArrowheads="1"/>
                      </pic:cNvPicPr>
                    </pic:nvPicPr>
                    <pic:blipFill>
                      <a:blip r:embed="rId29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3060131" cy="5410176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del>
    </w:p>
    <w:p w:rsidR="00A4320B" w:rsidDel="00882337" w:rsidRDefault="00A4320B" w:rsidP="00882337">
      <w:pPr>
        <w:rPr>
          <w:del w:id="469" w:author="Thomas HERPOEL la142806" w:date="2017-03-28T19:19:00Z"/>
        </w:rPr>
        <w:pPrChange w:id="470" w:author="Thomas HERPOEL la142806" w:date="2017-03-28T19:19:00Z">
          <w:pPr/>
        </w:pPrChange>
      </w:pPr>
    </w:p>
    <w:p w:rsidR="00A4320B" w:rsidRPr="00635B91" w:rsidRDefault="00A4320B" w:rsidP="00882337">
      <w:pPr>
        <w:pPrChange w:id="471" w:author="Thomas HERPOEL la142806" w:date="2017-03-28T19:19:00Z">
          <w:pPr/>
        </w:pPrChange>
      </w:pPr>
      <w:del w:id="472" w:author="Thomas HERPOEL la142806" w:date="2017-03-28T19:19:00Z">
        <w:r w:rsidRPr="00A4320B" w:rsidDel="00882337">
          <w:rPr>
            <w:noProof/>
            <w:lang w:val="en-US"/>
          </w:rPr>
          <w:drawing>
            <wp:inline distT="0" distB="0" distL="0" distR="0">
              <wp:extent cx="3617220" cy="6395085"/>
              <wp:effectExtent l="0" t="0" r="2540" b="5715"/>
              <wp:docPr id="16" name="Image 16" descr="C:\Users\michael\Desktop\Annee 2016-2017\Projet Master\Images\IMAG0522.jpg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8" descr="C:\Users\michael\Desktop\Annee 2016-2017\Projet Master\Images\IMAG0522.jpg"/>
                      <pic:cNvPicPr>
                        <a:picLocks noChangeAspect="1" noChangeArrowheads="1"/>
                      </pic:cNvPicPr>
                    </pic:nvPicPr>
                    <pic:blipFill>
                      <a:blip r:embed="rId30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3619626" cy="6399339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del>
    </w:p>
    <w:sectPr w:rsidR="00A4320B" w:rsidRPr="00635B91" w:rsidSect="00297EA9">
      <w:footerReference w:type="default" r:id="rId31"/>
      <w:pgSz w:w="11906" w:h="16838"/>
      <w:pgMar w:top="1418" w:right="1418" w:bottom="1418" w:left="1418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6F3239" w:rsidRDefault="006F3239" w:rsidP="00D905FE">
      <w:pPr>
        <w:spacing w:after="0" w:line="240" w:lineRule="auto"/>
      </w:pPr>
      <w:r>
        <w:separator/>
      </w:r>
    </w:p>
  </w:endnote>
  <w:endnote w:type="continuationSeparator" w:id="0">
    <w:p w:rsidR="006F3239" w:rsidRDefault="006F3239" w:rsidP="00D905F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D905FE" w:rsidRDefault="00D905FE">
    <w:pPr>
      <w:pStyle w:val="Footer"/>
    </w:pPr>
    <w:r>
      <w:tab/>
      <w:t>Année 2016 - 2017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6F3239" w:rsidRDefault="006F3239" w:rsidP="00D905FE">
      <w:pPr>
        <w:spacing w:after="0" w:line="240" w:lineRule="auto"/>
      </w:pPr>
      <w:r>
        <w:separator/>
      </w:r>
    </w:p>
  </w:footnote>
  <w:footnote w:type="continuationSeparator" w:id="0">
    <w:p w:rsidR="006F3239" w:rsidRDefault="006F3239" w:rsidP="00D905F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349150BA"/>
    <w:multiLevelType w:val="hybridMultilevel"/>
    <w:tmpl w:val="FEF6CF5E"/>
    <w:lvl w:ilvl="0" w:tplc="32B0F6F0">
      <w:start w:val="5"/>
      <w:numFmt w:val="bullet"/>
      <w:lvlText w:val="-"/>
      <w:lvlJc w:val="left"/>
      <w:pPr>
        <w:ind w:left="720" w:hanging="360"/>
      </w:pPr>
      <w:rPr>
        <w:rFonts w:ascii="Calibri" w:eastAsiaTheme="minorEastAsia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C7E4413"/>
    <w:multiLevelType w:val="hybridMultilevel"/>
    <w:tmpl w:val="2F3C59A8"/>
    <w:lvl w:ilvl="0" w:tplc="08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C0019" w:tentative="1">
      <w:start w:val="1"/>
      <w:numFmt w:val="lowerLetter"/>
      <w:lvlText w:val="%2."/>
      <w:lvlJc w:val="left"/>
      <w:pPr>
        <w:ind w:left="1440" w:hanging="360"/>
      </w:pPr>
    </w:lvl>
    <w:lvl w:ilvl="2" w:tplc="080C001B" w:tentative="1">
      <w:start w:val="1"/>
      <w:numFmt w:val="lowerRoman"/>
      <w:lvlText w:val="%3."/>
      <w:lvlJc w:val="right"/>
      <w:pPr>
        <w:ind w:left="2160" w:hanging="180"/>
      </w:pPr>
    </w:lvl>
    <w:lvl w:ilvl="3" w:tplc="080C000F" w:tentative="1">
      <w:start w:val="1"/>
      <w:numFmt w:val="decimal"/>
      <w:lvlText w:val="%4."/>
      <w:lvlJc w:val="left"/>
      <w:pPr>
        <w:ind w:left="2880" w:hanging="360"/>
      </w:pPr>
    </w:lvl>
    <w:lvl w:ilvl="4" w:tplc="080C0019" w:tentative="1">
      <w:start w:val="1"/>
      <w:numFmt w:val="lowerLetter"/>
      <w:lvlText w:val="%5."/>
      <w:lvlJc w:val="left"/>
      <w:pPr>
        <w:ind w:left="3600" w:hanging="360"/>
      </w:pPr>
    </w:lvl>
    <w:lvl w:ilvl="5" w:tplc="080C001B" w:tentative="1">
      <w:start w:val="1"/>
      <w:numFmt w:val="lowerRoman"/>
      <w:lvlText w:val="%6."/>
      <w:lvlJc w:val="right"/>
      <w:pPr>
        <w:ind w:left="4320" w:hanging="180"/>
      </w:pPr>
    </w:lvl>
    <w:lvl w:ilvl="6" w:tplc="080C000F" w:tentative="1">
      <w:start w:val="1"/>
      <w:numFmt w:val="decimal"/>
      <w:lvlText w:val="%7."/>
      <w:lvlJc w:val="left"/>
      <w:pPr>
        <w:ind w:left="5040" w:hanging="360"/>
      </w:pPr>
    </w:lvl>
    <w:lvl w:ilvl="7" w:tplc="080C0019" w:tentative="1">
      <w:start w:val="1"/>
      <w:numFmt w:val="lowerLetter"/>
      <w:lvlText w:val="%8."/>
      <w:lvlJc w:val="left"/>
      <w:pPr>
        <w:ind w:left="5760" w:hanging="360"/>
      </w:pPr>
    </w:lvl>
    <w:lvl w:ilvl="8" w:tplc="08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DF865F2"/>
    <w:multiLevelType w:val="hybridMultilevel"/>
    <w:tmpl w:val="F4A61470"/>
    <w:lvl w:ilvl="0" w:tplc="32B0F6F0">
      <w:start w:val="5"/>
      <w:numFmt w:val="bullet"/>
      <w:lvlText w:val="-"/>
      <w:lvlJc w:val="left"/>
      <w:pPr>
        <w:ind w:left="720" w:hanging="360"/>
      </w:pPr>
      <w:rPr>
        <w:rFonts w:ascii="Calibri" w:eastAsiaTheme="minorEastAsia" w:hAnsi="Calibri" w:cstheme="minorBidi" w:hint="default"/>
      </w:rPr>
    </w:lvl>
    <w:lvl w:ilvl="1" w:tplc="08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3272608"/>
    <w:multiLevelType w:val="hybridMultilevel"/>
    <w:tmpl w:val="1B8E62F0"/>
    <w:lvl w:ilvl="0" w:tplc="32B0F6F0">
      <w:start w:val="5"/>
      <w:numFmt w:val="bullet"/>
      <w:lvlText w:val="-"/>
      <w:lvlJc w:val="left"/>
      <w:pPr>
        <w:ind w:left="720" w:hanging="360"/>
      </w:pPr>
      <w:rPr>
        <w:rFonts w:ascii="Calibri" w:eastAsiaTheme="minorEastAsia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B763CF4"/>
    <w:multiLevelType w:val="hybridMultilevel"/>
    <w:tmpl w:val="DA4C5764"/>
    <w:lvl w:ilvl="0" w:tplc="94168DBC">
      <w:numFmt w:val="bullet"/>
      <w:lvlText w:val="-"/>
      <w:lvlJc w:val="left"/>
      <w:pPr>
        <w:ind w:left="720" w:hanging="360"/>
      </w:pPr>
      <w:rPr>
        <w:rFonts w:ascii="Calibri" w:eastAsiaTheme="minorEastAsia" w:hAnsi="Calibri" w:cstheme="minorBidi" w:hint="default"/>
      </w:rPr>
    </w:lvl>
    <w:lvl w:ilvl="1" w:tplc="08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1"/>
  </w:num>
  <w:num w:numId="3">
    <w:abstractNumId w:val="2"/>
  </w:num>
  <w:num w:numId="4">
    <w:abstractNumId w:val="0"/>
  </w:num>
  <w:num w:numId="5">
    <w:abstractNumId w:val="3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15:person w15:author="Thomas HERPOEL la142806">
    <w15:presenceInfo w15:providerId="None" w15:userId="Thomas HERPOEL la142806"/>
  </w15:person>
  <w15:person w15:author="Michael MANZELLA LA100194">
    <w15:presenceInfo w15:providerId="None" w15:userId="Michael MANZELLA LA100194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trackRevisions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0448A"/>
    <w:rsid w:val="00035EC0"/>
    <w:rsid w:val="000560EF"/>
    <w:rsid w:val="000B7822"/>
    <w:rsid w:val="00166A98"/>
    <w:rsid w:val="00174784"/>
    <w:rsid w:val="001D5B4D"/>
    <w:rsid w:val="002818DE"/>
    <w:rsid w:val="00297EA9"/>
    <w:rsid w:val="002C1A5E"/>
    <w:rsid w:val="00327978"/>
    <w:rsid w:val="00350F99"/>
    <w:rsid w:val="00361897"/>
    <w:rsid w:val="003B3A4D"/>
    <w:rsid w:val="003C66F9"/>
    <w:rsid w:val="003E3909"/>
    <w:rsid w:val="003E3CA3"/>
    <w:rsid w:val="00404EDB"/>
    <w:rsid w:val="00467B4B"/>
    <w:rsid w:val="00470769"/>
    <w:rsid w:val="00491C27"/>
    <w:rsid w:val="004C71C7"/>
    <w:rsid w:val="004F0050"/>
    <w:rsid w:val="0050448A"/>
    <w:rsid w:val="00542724"/>
    <w:rsid w:val="00590F76"/>
    <w:rsid w:val="00592CD5"/>
    <w:rsid w:val="005A1A28"/>
    <w:rsid w:val="005C17CB"/>
    <w:rsid w:val="005E21AC"/>
    <w:rsid w:val="00613C17"/>
    <w:rsid w:val="006271B5"/>
    <w:rsid w:val="00635B91"/>
    <w:rsid w:val="006865B7"/>
    <w:rsid w:val="00694FE5"/>
    <w:rsid w:val="006A2964"/>
    <w:rsid w:val="006F3239"/>
    <w:rsid w:val="007045F1"/>
    <w:rsid w:val="007210ED"/>
    <w:rsid w:val="00733F2C"/>
    <w:rsid w:val="00764EE9"/>
    <w:rsid w:val="007746B3"/>
    <w:rsid w:val="007C3A46"/>
    <w:rsid w:val="00834511"/>
    <w:rsid w:val="00842232"/>
    <w:rsid w:val="00850C6A"/>
    <w:rsid w:val="00882337"/>
    <w:rsid w:val="008A5E66"/>
    <w:rsid w:val="008D3013"/>
    <w:rsid w:val="008D344A"/>
    <w:rsid w:val="00927B5C"/>
    <w:rsid w:val="00945608"/>
    <w:rsid w:val="009804AC"/>
    <w:rsid w:val="00980F17"/>
    <w:rsid w:val="00983C2A"/>
    <w:rsid w:val="009B7E13"/>
    <w:rsid w:val="009E666C"/>
    <w:rsid w:val="00A04A6E"/>
    <w:rsid w:val="00A15DC9"/>
    <w:rsid w:val="00A3221D"/>
    <w:rsid w:val="00A4320B"/>
    <w:rsid w:val="00A85DA0"/>
    <w:rsid w:val="00A932C0"/>
    <w:rsid w:val="00B43151"/>
    <w:rsid w:val="00BA42FE"/>
    <w:rsid w:val="00BA543D"/>
    <w:rsid w:val="00BC391D"/>
    <w:rsid w:val="00BC482C"/>
    <w:rsid w:val="00C125F3"/>
    <w:rsid w:val="00C45C15"/>
    <w:rsid w:val="00C53BFD"/>
    <w:rsid w:val="00C9688E"/>
    <w:rsid w:val="00CA49DC"/>
    <w:rsid w:val="00CC57B9"/>
    <w:rsid w:val="00CC668D"/>
    <w:rsid w:val="00CE58A0"/>
    <w:rsid w:val="00D50B25"/>
    <w:rsid w:val="00D772DB"/>
    <w:rsid w:val="00D905FE"/>
    <w:rsid w:val="00E02D47"/>
    <w:rsid w:val="00E05CE0"/>
    <w:rsid w:val="00E539B0"/>
    <w:rsid w:val="00EC414C"/>
    <w:rsid w:val="00F24E51"/>
    <w:rsid w:val="00F55708"/>
    <w:rsid w:val="00F70620"/>
    <w:rsid w:val="00F76BAB"/>
    <w:rsid w:val="00FC4A1E"/>
    <w:rsid w:val="00FC5317"/>
    <w:rsid w:val="00FD7CE5"/>
    <w:rsid w:val="00FF45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B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F943E05"/>
  <w15:docId w15:val="{C987EF0B-5ECB-4B2B-BE35-87FB76CFE4F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1"/>
        <w:szCs w:val="21"/>
        <w:lang w:val="fr-BE" w:eastAsia="en-US" w:bidi="ar-SA"/>
      </w:rPr>
    </w:rPrDefault>
    <w:pPrDefault>
      <w:pPr>
        <w:spacing w:after="160" w:line="300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  <w:rsid w:val="00D905FE"/>
  </w:style>
  <w:style w:type="paragraph" w:styleId="Heading1">
    <w:name w:val="heading 1"/>
    <w:basedOn w:val="Normal"/>
    <w:next w:val="Normal"/>
    <w:link w:val="Heading1Char"/>
    <w:uiPriority w:val="9"/>
    <w:qFormat/>
    <w:rsid w:val="00D905FE"/>
    <w:pPr>
      <w:keepNext/>
      <w:keepLines/>
      <w:spacing w:before="320" w:after="80" w:line="240" w:lineRule="auto"/>
      <w:jc w:val="center"/>
      <w:outlineLvl w:val="0"/>
    </w:pPr>
    <w:rPr>
      <w:rFonts w:asciiTheme="majorHAnsi" w:eastAsiaTheme="majorEastAsia" w:hAnsiTheme="majorHAnsi" w:cstheme="majorBidi"/>
      <w:color w:val="2E74B5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D905FE"/>
    <w:pPr>
      <w:keepNext/>
      <w:keepLines/>
      <w:spacing w:before="160" w:after="40" w:line="240" w:lineRule="auto"/>
      <w:jc w:val="center"/>
      <w:outlineLvl w:val="1"/>
    </w:pPr>
    <w:rPr>
      <w:rFonts w:asciiTheme="majorHAnsi" w:eastAsiaTheme="majorEastAsia" w:hAnsiTheme="majorHAnsi" w:cstheme="majorBidi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905FE"/>
    <w:pPr>
      <w:keepNext/>
      <w:keepLines/>
      <w:spacing w:before="160" w:after="0" w:line="240" w:lineRule="auto"/>
      <w:outlineLvl w:val="2"/>
    </w:pPr>
    <w:rPr>
      <w:rFonts w:asciiTheme="majorHAnsi" w:eastAsiaTheme="majorEastAsia" w:hAnsiTheme="majorHAnsi" w:cstheme="majorBidi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905FE"/>
    <w:pPr>
      <w:keepNext/>
      <w:keepLines/>
      <w:spacing w:before="80" w:after="0"/>
      <w:outlineLvl w:val="3"/>
    </w:pPr>
    <w:rPr>
      <w:rFonts w:asciiTheme="majorHAnsi" w:eastAsiaTheme="majorEastAsia" w:hAnsiTheme="majorHAnsi" w:cstheme="majorBidi"/>
      <w:i/>
      <w:iCs/>
      <w:sz w:val="30"/>
      <w:szCs w:val="30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905FE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sz w:val="28"/>
      <w:szCs w:val="28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905FE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i/>
      <w:iCs/>
      <w:sz w:val="26"/>
      <w:szCs w:val="2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905FE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sz w:val="24"/>
      <w:szCs w:val="24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905FE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i/>
      <w:iCs/>
      <w:sz w:val="22"/>
      <w:szCs w:val="22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905FE"/>
    <w:pPr>
      <w:keepNext/>
      <w:keepLines/>
      <w:spacing w:before="40" w:after="0"/>
      <w:outlineLvl w:val="8"/>
    </w:pPr>
    <w:rPr>
      <w:b/>
      <w:bCs/>
      <w:i/>
      <w:i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905FE"/>
    <w:rPr>
      <w:rFonts w:asciiTheme="majorHAnsi" w:eastAsiaTheme="majorEastAsia" w:hAnsiTheme="majorHAnsi" w:cstheme="majorBidi"/>
      <w:color w:val="2E74B5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D905FE"/>
    <w:rPr>
      <w:rFonts w:asciiTheme="majorHAnsi" w:eastAsiaTheme="majorEastAsia" w:hAnsiTheme="majorHAnsi" w:cstheme="majorBidi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905FE"/>
    <w:rPr>
      <w:rFonts w:asciiTheme="majorHAnsi" w:eastAsiaTheme="majorEastAsia" w:hAnsiTheme="majorHAnsi" w:cstheme="majorBidi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905FE"/>
    <w:rPr>
      <w:rFonts w:asciiTheme="majorHAnsi" w:eastAsiaTheme="majorEastAsia" w:hAnsiTheme="majorHAnsi" w:cstheme="majorBidi"/>
      <w:i/>
      <w:iCs/>
      <w:sz w:val="30"/>
      <w:szCs w:val="30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905FE"/>
    <w:rPr>
      <w:rFonts w:asciiTheme="majorHAnsi" w:eastAsiaTheme="majorEastAsia" w:hAnsiTheme="majorHAnsi" w:cstheme="majorBidi"/>
      <w:sz w:val="28"/>
      <w:szCs w:val="28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905FE"/>
    <w:rPr>
      <w:rFonts w:asciiTheme="majorHAnsi" w:eastAsiaTheme="majorEastAsia" w:hAnsiTheme="majorHAnsi" w:cstheme="majorBidi"/>
      <w:i/>
      <w:iCs/>
      <w:sz w:val="26"/>
      <w:szCs w:val="2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905FE"/>
    <w:rPr>
      <w:rFonts w:asciiTheme="majorHAnsi" w:eastAsiaTheme="majorEastAsia" w:hAnsiTheme="majorHAnsi" w:cstheme="majorBidi"/>
      <w:sz w:val="24"/>
      <w:szCs w:val="24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905FE"/>
    <w:rPr>
      <w:rFonts w:asciiTheme="majorHAnsi" w:eastAsiaTheme="majorEastAsia" w:hAnsiTheme="majorHAnsi" w:cstheme="majorBidi"/>
      <w:i/>
      <w:iCs/>
      <w:sz w:val="22"/>
      <w:szCs w:val="22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905FE"/>
    <w:rPr>
      <w:b/>
      <w:bCs/>
      <w:i/>
      <w:iCs/>
    </w:rPr>
  </w:style>
  <w:style w:type="paragraph" w:styleId="Caption">
    <w:name w:val="caption"/>
    <w:basedOn w:val="Normal"/>
    <w:next w:val="Normal"/>
    <w:uiPriority w:val="35"/>
    <w:unhideWhenUsed/>
    <w:qFormat/>
    <w:rsid w:val="00D905FE"/>
    <w:pPr>
      <w:spacing w:line="240" w:lineRule="auto"/>
    </w:pPr>
    <w:rPr>
      <w:b/>
      <w:bCs/>
      <w:color w:val="404040" w:themeColor="text1" w:themeTint="BF"/>
      <w:sz w:val="16"/>
      <w:szCs w:val="16"/>
    </w:rPr>
  </w:style>
  <w:style w:type="paragraph" w:styleId="Title">
    <w:name w:val="Title"/>
    <w:basedOn w:val="Normal"/>
    <w:next w:val="Normal"/>
    <w:link w:val="TitleChar"/>
    <w:uiPriority w:val="10"/>
    <w:qFormat/>
    <w:rsid w:val="00D905FE"/>
    <w:pPr>
      <w:pBdr>
        <w:top w:val="single" w:sz="6" w:space="8" w:color="A5A5A5" w:themeColor="accent3"/>
        <w:bottom w:val="single" w:sz="6" w:space="8" w:color="A5A5A5" w:themeColor="accent3"/>
      </w:pBdr>
      <w:spacing w:after="400" w:line="240" w:lineRule="auto"/>
      <w:contextualSpacing/>
      <w:jc w:val="center"/>
    </w:pPr>
    <w:rPr>
      <w:rFonts w:asciiTheme="majorHAnsi" w:eastAsiaTheme="majorEastAsia" w:hAnsiTheme="majorHAnsi" w:cstheme="majorBidi"/>
      <w:caps/>
      <w:color w:val="44546A" w:themeColor="text2"/>
      <w:spacing w:val="30"/>
      <w:sz w:val="72"/>
      <w:szCs w:val="72"/>
    </w:rPr>
  </w:style>
  <w:style w:type="character" w:customStyle="1" w:styleId="TitleChar">
    <w:name w:val="Title Char"/>
    <w:basedOn w:val="DefaultParagraphFont"/>
    <w:link w:val="Title"/>
    <w:uiPriority w:val="10"/>
    <w:rsid w:val="00D905FE"/>
    <w:rPr>
      <w:rFonts w:asciiTheme="majorHAnsi" w:eastAsiaTheme="majorEastAsia" w:hAnsiTheme="majorHAnsi" w:cstheme="majorBidi"/>
      <w:caps/>
      <w:color w:val="44546A" w:themeColor="text2"/>
      <w:spacing w:val="30"/>
      <w:sz w:val="72"/>
      <w:szCs w:val="72"/>
    </w:rPr>
  </w:style>
  <w:style w:type="paragraph" w:styleId="Subtitle">
    <w:name w:val="Subtitle"/>
    <w:basedOn w:val="Normal"/>
    <w:next w:val="Normal"/>
    <w:link w:val="SubtitleChar"/>
    <w:uiPriority w:val="11"/>
    <w:qFormat/>
    <w:rsid w:val="00D905FE"/>
    <w:pPr>
      <w:numPr>
        <w:ilvl w:val="1"/>
      </w:numPr>
      <w:jc w:val="center"/>
    </w:pPr>
    <w:rPr>
      <w:color w:val="44546A" w:themeColor="text2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D905FE"/>
    <w:rPr>
      <w:color w:val="44546A" w:themeColor="text2"/>
      <w:sz w:val="28"/>
      <w:szCs w:val="28"/>
    </w:rPr>
  </w:style>
  <w:style w:type="character" w:styleId="Strong">
    <w:name w:val="Strong"/>
    <w:basedOn w:val="DefaultParagraphFont"/>
    <w:uiPriority w:val="22"/>
    <w:qFormat/>
    <w:rsid w:val="00D905FE"/>
    <w:rPr>
      <w:b/>
      <w:bCs/>
    </w:rPr>
  </w:style>
  <w:style w:type="character" w:styleId="Emphasis">
    <w:name w:val="Emphasis"/>
    <w:basedOn w:val="DefaultParagraphFont"/>
    <w:uiPriority w:val="20"/>
    <w:qFormat/>
    <w:rsid w:val="00D905FE"/>
    <w:rPr>
      <w:i/>
      <w:iCs/>
      <w:color w:val="000000" w:themeColor="text1"/>
    </w:rPr>
  </w:style>
  <w:style w:type="paragraph" w:styleId="NoSpacing">
    <w:name w:val="No Spacing"/>
    <w:uiPriority w:val="1"/>
    <w:qFormat/>
    <w:rsid w:val="00D905FE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D905FE"/>
    <w:pPr>
      <w:spacing w:before="160"/>
      <w:ind w:left="720" w:right="720"/>
      <w:jc w:val="center"/>
    </w:pPr>
    <w:rPr>
      <w:i/>
      <w:iCs/>
      <w:color w:val="7B7B7B" w:themeColor="accent3" w:themeShade="BF"/>
      <w:sz w:val="24"/>
      <w:szCs w:val="24"/>
    </w:rPr>
  </w:style>
  <w:style w:type="character" w:customStyle="1" w:styleId="QuoteChar">
    <w:name w:val="Quote Char"/>
    <w:basedOn w:val="DefaultParagraphFont"/>
    <w:link w:val="Quote"/>
    <w:uiPriority w:val="29"/>
    <w:rsid w:val="00D905FE"/>
    <w:rPr>
      <w:i/>
      <w:iCs/>
      <w:color w:val="7B7B7B" w:themeColor="accent3" w:themeShade="BF"/>
      <w:sz w:val="24"/>
      <w:szCs w:val="24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905FE"/>
    <w:pPr>
      <w:spacing w:before="160" w:line="276" w:lineRule="auto"/>
      <w:ind w:left="936" w:right="936"/>
      <w:jc w:val="center"/>
    </w:pPr>
    <w:rPr>
      <w:rFonts w:asciiTheme="majorHAnsi" w:eastAsiaTheme="majorEastAsia" w:hAnsiTheme="majorHAnsi" w:cstheme="majorBidi"/>
      <w:caps/>
      <w:color w:val="2E74B5" w:themeColor="accent1" w:themeShade="BF"/>
      <w:sz w:val="28"/>
      <w:szCs w:val="28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905FE"/>
    <w:rPr>
      <w:rFonts w:asciiTheme="majorHAnsi" w:eastAsiaTheme="majorEastAsia" w:hAnsiTheme="majorHAnsi" w:cstheme="majorBidi"/>
      <w:caps/>
      <w:color w:val="2E74B5" w:themeColor="accent1" w:themeShade="BF"/>
      <w:sz w:val="28"/>
      <w:szCs w:val="28"/>
    </w:rPr>
  </w:style>
  <w:style w:type="character" w:styleId="SubtleEmphasis">
    <w:name w:val="Subtle Emphasis"/>
    <w:basedOn w:val="DefaultParagraphFont"/>
    <w:uiPriority w:val="19"/>
    <w:qFormat/>
    <w:rsid w:val="00D905FE"/>
    <w:rPr>
      <w:i/>
      <w:iCs/>
      <w:color w:val="595959" w:themeColor="text1" w:themeTint="A6"/>
    </w:rPr>
  </w:style>
  <w:style w:type="character" w:styleId="IntenseEmphasis">
    <w:name w:val="Intense Emphasis"/>
    <w:basedOn w:val="DefaultParagraphFont"/>
    <w:uiPriority w:val="21"/>
    <w:qFormat/>
    <w:rsid w:val="00D905FE"/>
    <w:rPr>
      <w:b/>
      <w:bCs/>
      <w:i/>
      <w:iCs/>
      <w:color w:val="auto"/>
    </w:rPr>
  </w:style>
  <w:style w:type="character" w:styleId="SubtleReference">
    <w:name w:val="Subtle Reference"/>
    <w:basedOn w:val="DefaultParagraphFont"/>
    <w:uiPriority w:val="31"/>
    <w:qFormat/>
    <w:rsid w:val="00D905FE"/>
    <w:rPr>
      <w:caps w:val="0"/>
      <w:smallCaps/>
      <w:color w:val="404040" w:themeColor="text1" w:themeTint="BF"/>
      <w:spacing w:val="0"/>
      <w:u w:val="single" w:color="7F7F7F" w:themeColor="text1" w:themeTint="80"/>
    </w:rPr>
  </w:style>
  <w:style w:type="character" w:styleId="IntenseReference">
    <w:name w:val="Intense Reference"/>
    <w:basedOn w:val="DefaultParagraphFont"/>
    <w:uiPriority w:val="32"/>
    <w:qFormat/>
    <w:rsid w:val="00D905FE"/>
    <w:rPr>
      <w:b/>
      <w:bCs/>
      <w:caps w:val="0"/>
      <w:smallCaps/>
      <w:color w:val="auto"/>
      <w:spacing w:val="0"/>
      <w:u w:val="single"/>
    </w:rPr>
  </w:style>
  <w:style w:type="character" w:styleId="BookTitle">
    <w:name w:val="Book Title"/>
    <w:basedOn w:val="DefaultParagraphFont"/>
    <w:uiPriority w:val="33"/>
    <w:qFormat/>
    <w:rsid w:val="00D905FE"/>
    <w:rPr>
      <w:b/>
      <w:bCs/>
      <w:caps w:val="0"/>
      <w:smallCaps/>
      <w:spacing w:val="0"/>
    </w:rPr>
  </w:style>
  <w:style w:type="paragraph" w:styleId="TOCHeading">
    <w:name w:val="TOC Heading"/>
    <w:basedOn w:val="Heading1"/>
    <w:next w:val="Normal"/>
    <w:uiPriority w:val="39"/>
    <w:unhideWhenUsed/>
    <w:qFormat/>
    <w:rsid w:val="00D905FE"/>
    <w:pPr>
      <w:outlineLvl w:val="9"/>
    </w:pPr>
  </w:style>
  <w:style w:type="table" w:styleId="TableGrid">
    <w:name w:val="Table Grid"/>
    <w:basedOn w:val="TableNormal"/>
    <w:uiPriority w:val="39"/>
    <w:rsid w:val="00D905F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D905FE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905FE"/>
  </w:style>
  <w:style w:type="paragraph" w:styleId="Footer">
    <w:name w:val="footer"/>
    <w:basedOn w:val="Normal"/>
    <w:link w:val="FooterChar"/>
    <w:uiPriority w:val="99"/>
    <w:unhideWhenUsed/>
    <w:rsid w:val="00D905FE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905FE"/>
  </w:style>
  <w:style w:type="paragraph" w:styleId="ListParagraph">
    <w:name w:val="List Paragraph"/>
    <w:basedOn w:val="Normal"/>
    <w:uiPriority w:val="34"/>
    <w:qFormat/>
    <w:rsid w:val="009E666C"/>
    <w:pPr>
      <w:ind w:left="720"/>
      <w:contextualSpacing/>
    </w:pPr>
  </w:style>
  <w:style w:type="paragraph" w:styleId="TOC1">
    <w:name w:val="toc 1"/>
    <w:basedOn w:val="Normal"/>
    <w:next w:val="Normal"/>
    <w:autoRedefine/>
    <w:uiPriority w:val="39"/>
    <w:unhideWhenUsed/>
    <w:rsid w:val="00842232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842232"/>
    <w:rPr>
      <w:color w:val="0563C1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C4A1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C4A1E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578199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051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png"/><Relationship Id="rId26" Type="http://schemas.openxmlformats.org/officeDocument/2006/relationships/image" Target="media/image19.jpe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png"/><Relationship Id="rId25" Type="http://schemas.openxmlformats.org/officeDocument/2006/relationships/image" Target="media/image18.jpeg"/><Relationship Id="rId33" Type="http://schemas.microsoft.com/office/2011/relationships/people" Target="people.xml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13.png"/><Relationship Id="rId29" Type="http://schemas.openxmlformats.org/officeDocument/2006/relationships/image" Target="media/image22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jpe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png"/><Relationship Id="rId28" Type="http://schemas.openxmlformats.org/officeDocument/2006/relationships/image" Target="media/image21.jpe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jpeg"/><Relationship Id="rId22" Type="http://schemas.openxmlformats.org/officeDocument/2006/relationships/image" Target="media/image15.png"/><Relationship Id="rId27" Type="http://schemas.openxmlformats.org/officeDocument/2006/relationships/image" Target="media/image20.jpeg"/><Relationship Id="rId30" Type="http://schemas.openxmlformats.org/officeDocument/2006/relationships/image" Target="media/image23.jpeg"/><Relationship Id="rId8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6CE9F17-6720-48F8-B5BD-771A096CE6F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70</TotalTime>
  <Pages>9</Pages>
  <Words>1177</Words>
  <Characters>6715</Characters>
  <Application>Microsoft Office Word</Application>
  <DocSecurity>0</DocSecurity>
  <Lines>55</Lines>
  <Paragraphs>15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Titre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7877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Michael MANZELLA LA100194</dc:creator>
  <cp:keywords/>
  <dc:description/>
  <cp:lastModifiedBy>Thomas HERPOEL la142806</cp:lastModifiedBy>
  <cp:revision>8</cp:revision>
  <dcterms:created xsi:type="dcterms:W3CDTF">2017-03-28T16:48:00Z</dcterms:created>
  <dcterms:modified xsi:type="dcterms:W3CDTF">2017-03-28T17:57:00Z</dcterms:modified>
</cp:coreProperties>
</file>